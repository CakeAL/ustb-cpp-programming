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531545" w14:textId="77777777" w:rsidR="002C42DA" w:rsidRDefault="00000000">
      <w:pPr>
        <w:pBdr>
          <w:bottom w:val="single" w:sz="6" w:space="1" w:color="auto"/>
        </w:pBdr>
        <w:spacing w:afterLines="100" w:after="312" w:line="360" w:lineRule="auto"/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北京</w:t>
      </w:r>
      <w:r>
        <w:rPr>
          <w:b/>
          <w:sz w:val="36"/>
          <w:szCs w:val="36"/>
        </w:rPr>
        <w:t>科技大学实验报告</w:t>
      </w:r>
    </w:p>
    <w:p w14:paraId="2B63CA57" w14:textId="34EB54FA" w:rsidR="002C42DA" w:rsidRDefault="002C4C4D">
      <w:pPr>
        <w:pBdr>
          <w:bottom w:val="single" w:sz="6" w:space="1" w:color="auto"/>
        </w:pBdr>
        <w:spacing w:line="360" w:lineRule="auto"/>
        <w:rPr>
          <w:szCs w:val="28"/>
        </w:rPr>
      </w:pPr>
      <w:r>
        <w:rPr>
          <w:rFonts w:hint="eastAsia"/>
          <w:szCs w:val="28"/>
        </w:rPr>
        <w:t>学院：计算机与通信工程学院</w:t>
      </w:r>
      <w:r>
        <w:rPr>
          <w:szCs w:val="28"/>
        </w:rPr>
        <w:t xml:space="preserve"> </w:t>
      </w:r>
      <w:r>
        <w:rPr>
          <w:rFonts w:hint="eastAsia"/>
          <w:szCs w:val="28"/>
        </w:rPr>
        <w:t>专业：</w:t>
      </w:r>
      <w:r>
        <w:rPr>
          <w:szCs w:val="28"/>
        </w:rPr>
        <w:t xml:space="preserve">  </w:t>
      </w:r>
      <w:r>
        <w:rPr>
          <w:rFonts w:hint="eastAsia"/>
          <w:szCs w:val="28"/>
        </w:rPr>
        <w:t>物联网工程</w:t>
      </w:r>
      <w:r>
        <w:rPr>
          <w:szCs w:val="28"/>
        </w:rPr>
        <w:t xml:space="preserve">   </w:t>
      </w:r>
      <w:r>
        <w:rPr>
          <w:rFonts w:hint="eastAsia"/>
          <w:szCs w:val="28"/>
        </w:rPr>
        <w:t xml:space="preserve">班级： </w:t>
      </w:r>
    </w:p>
    <w:p w14:paraId="2E563004" w14:textId="75FF0B1F" w:rsidR="002C42DA" w:rsidRDefault="00000000">
      <w:pPr>
        <w:pBdr>
          <w:bottom w:val="single" w:sz="4" w:space="1" w:color="auto"/>
        </w:pBdr>
        <w:spacing w:beforeLines="100" w:before="312" w:afterLines="100" w:after="312" w:line="360" w:lineRule="auto"/>
        <w:rPr>
          <w:b/>
          <w:szCs w:val="28"/>
        </w:rPr>
      </w:pPr>
      <w:r>
        <w:rPr>
          <w:rFonts w:hint="eastAsia"/>
          <w:szCs w:val="28"/>
        </w:rPr>
        <w:t xml:space="preserve">姓名：  </w:t>
      </w:r>
      <w:r>
        <w:rPr>
          <w:szCs w:val="28"/>
        </w:rPr>
        <w:t xml:space="preserve"> </w:t>
      </w:r>
      <w:r>
        <w:rPr>
          <w:rFonts w:hint="eastAsia"/>
          <w:szCs w:val="28"/>
        </w:rPr>
        <w:t xml:space="preserve">学号：  实验日期：  </w:t>
      </w:r>
      <w:r w:rsidR="002C4C4D">
        <w:rPr>
          <w:szCs w:val="28"/>
        </w:rPr>
        <w:t>2022</w:t>
      </w:r>
      <w:r>
        <w:rPr>
          <w:szCs w:val="28"/>
        </w:rPr>
        <w:t>年</w:t>
      </w:r>
      <w:r>
        <w:rPr>
          <w:rFonts w:hint="eastAsia"/>
          <w:szCs w:val="28"/>
        </w:rPr>
        <w:t xml:space="preserve"> </w:t>
      </w:r>
      <w:r w:rsidR="002C4C4D">
        <w:rPr>
          <w:szCs w:val="28"/>
        </w:rPr>
        <w:t xml:space="preserve">10 </w:t>
      </w:r>
      <w:r>
        <w:rPr>
          <w:rFonts w:hint="eastAsia"/>
          <w:szCs w:val="28"/>
        </w:rPr>
        <w:t xml:space="preserve">月 </w:t>
      </w:r>
      <w:r w:rsidR="002C4C4D">
        <w:rPr>
          <w:szCs w:val="28"/>
        </w:rPr>
        <w:t>21</w:t>
      </w:r>
      <w:r>
        <w:rPr>
          <w:rFonts w:hint="eastAsia"/>
          <w:szCs w:val="28"/>
        </w:rPr>
        <w:t xml:space="preserve">日  </w:t>
      </w:r>
    </w:p>
    <w:p w14:paraId="3B7CDD13" w14:textId="77777777" w:rsidR="002C42DA" w:rsidRDefault="00000000">
      <w:pPr>
        <w:spacing w:beforeLines="100" w:before="312" w:line="360" w:lineRule="auto"/>
        <w:rPr>
          <w:b/>
          <w:szCs w:val="28"/>
          <w:u w:val="single"/>
        </w:rPr>
      </w:pPr>
      <w:r>
        <w:rPr>
          <w:rFonts w:hint="eastAsia"/>
          <w:b/>
          <w:szCs w:val="28"/>
        </w:rPr>
        <w:t>实验名称：</w:t>
      </w:r>
      <w:ins w:id="0" w:author="Windows 用户" w:date="2018-04-10T14:35:00Z">
        <w:r>
          <w:rPr>
            <w:rFonts w:hint="eastAsia"/>
            <w:b/>
            <w:szCs w:val="28"/>
          </w:rPr>
          <w:t>个人银行账户管理系统</w:t>
        </w:r>
      </w:ins>
      <w:r>
        <w:rPr>
          <w:rFonts w:hint="eastAsia"/>
          <w:b/>
          <w:szCs w:val="28"/>
        </w:rPr>
        <w:t>的改进</w:t>
      </w:r>
    </w:p>
    <w:p w14:paraId="4039F0A7" w14:textId="77777777" w:rsidR="002C42DA" w:rsidRDefault="002C42DA">
      <w:pPr>
        <w:spacing w:line="360" w:lineRule="auto"/>
        <w:rPr>
          <w:b/>
          <w:szCs w:val="28"/>
        </w:rPr>
      </w:pPr>
    </w:p>
    <w:p w14:paraId="09D20CD7" w14:textId="77777777" w:rsidR="002C42DA" w:rsidRDefault="00000000">
      <w:pPr>
        <w:spacing w:line="360" w:lineRule="auto"/>
        <w:rPr>
          <w:b/>
          <w:szCs w:val="28"/>
        </w:rPr>
      </w:pPr>
      <w:r>
        <w:rPr>
          <w:rFonts w:hint="eastAsia"/>
          <w:b/>
          <w:szCs w:val="28"/>
        </w:rPr>
        <w:t>实验目的：</w:t>
      </w:r>
    </w:p>
    <w:p w14:paraId="5A43433C" w14:textId="77777777" w:rsidR="002C42DA" w:rsidRDefault="00000000">
      <w:pPr>
        <w:spacing w:line="360" w:lineRule="auto"/>
        <w:rPr>
          <w:szCs w:val="28"/>
        </w:rPr>
      </w:pPr>
      <w:r>
        <w:rPr>
          <w:rFonts w:hint="eastAsia"/>
          <w:szCs w:val="28"/>
        </w:rPr>
        <w:t>完善银行账户系统，并实现以下功能：</w:t>
      </w:r>
    </w:p>
    <w:p w14:paraId="6177384D" w14:textId="77777777" w:rsidR="002C42DA" w:rsidRDefault="00000000">
      <w:pPr>
        <w:spacing w:line="360" w:lineRule="auto"/>
        <w:rPr>
          <w:szCs w:val="28"/>
        </w:rPr>
      </w:pPr>
      <w:r>
        <w:rPr>
          <w:rFonts w:hint="eastAsia"/>
          <w:szCs w:val="28"/>
        </w:rPr>
        <w:t>(简述你的系统新增了哪些“银行1-6”没有的功能，每个功能用1句话简述)</w:t>
      </w:r>
    </w:p>
    <w:p w14:paraId="35B7C434" w14:textId="2D568D6D" w:rsidR="002C42DA" w:rsidRDefault="00000000">
      <w:pPr>
        <w:spacing w:line="360" w:lineRule="auto"/>
        <w:rPr>
          <w:szCs w:val="28"/>
        </w:rPr>
      </w:pPr>
      <w:r>
        <w:rPr>
          <w:rFonts w:hint="eastAsia"/>
          <w:szCs w:val="28"/>
        </w:rPr>
        <w:t>1.</w:t>
      </w:r>
      <w:r w:rsidR="002C4C4D">
        <w:rPr>
          <w:szCs w:val="28"/>
        </w:rPr>
        <w:t xml:space="preserve"> </w:t>
      </w:r>
      <w:r w:rsidR="002C4C4D">
        <w:rPr>
          <w:rFonts w:hint="eastAsia"/>
          <w:szCs w:val="28"/>
        </w:rPr>
        <w:t>增加了日期构造异常处理机制</w:t>
      </w:r>
    </w:p>
    <w:p w14:paraId="65EEDDBF" w14:textId="2B4731A4" w:rsidR="002C42DA" w:rsidRDefault="00000000">
      <w:pPr>
        <w:spacing w:line="360" w:lineRule="auto"/>
        <w:rPr>
          <w:szCs w:val="28"/>
        </w:rPr>
      </w:pPr>
      <w:r>
        <w:rPr>
          <w:rFonts w:hint="eastAsia"/>
          <w:szCs w:val="28"/>
        </w:rPr>
        <w:t>2.</w:t>
      </w:r>
      <w:r w:rsidR="002C4C4D">
        <w:rPr>
          <w:szCs w:val="28"/>
        </w:rPr>
        <w:t xml:space="preserve"> </w:t>
      </w:r>
      <w:r w:rsidR="002C4C4D">
        <w:rPr>
          <w:rFonts w:hint="eastAsia"/>
          <w:szCs w:val="28"/>
        </w:rPr>
        <w:t>增加了账户错误的相关异常处理</w:t>
      </w:r>
    </w:p>
    <w:p w14:paraId="17BDE6F2" w14:textId="1C4CD875" w:rsidR="002C42DA" w:rsidRDefault="00000000">
      <w:pPr>
        <w:spacing w:line="360" w:lineRule="auto"/>
        <w:rPr>
          <w:szCs w:val="28"/>
        </w:rPr>
      </w:pPr>
      <w:r>
        <w:rPr>
          <w:rFonts w:hint="eastAsia"/>
          <w:szCs w:val="28"/>
        </w:rPr>
        <w:t>3.</w:t>
      </w:r>
      <w:r w:rsidR="002C4C4D">
        <w:rPr>
          <w:szCs w:val="28"/>
        </w:rPr>
        <w:t xml:space="preserve"> </w:t>
      </w:r>
      <w:r w:rsidR="002C4C4D">
        <w:rPr>
          <w:rFonts w:hint="eastAsia"/>
          <w:szCs w:val="28"/>
        </w:rPr>
        <w:t>增加了图形界面。</w:t>
      </w:r>
    </w:p>
    <w:p w14:paraId="4B18B853" w14:textId="4B97106F" w:rsidR="002C4C4D" w:rsidRDefault="002C4C4D">
      <w:pPr>
        <w:spacing w:line="360" w:lineRule="auto"/>
        <w:rPr>
          <w:szCs w:val="28"/>
        </w:rPr>
      </w:pPr>
      <w:r>
        <w:rPr>
          <w:rFonts w:hint="eastAsia"/>
          <w:szCs w:val="28"/>
        </w:rPr>
        <w:t>4</w:t>
      </w:r>
      <w:r>
        <w:rPr>
          <w:szCs w:val="28"/>
        </w:rPr>
        <w:t xml:space="preserve">. </w:t>
      </w:r>
      <w:r>
        <w:rPr>
          <w:rFonts w:hint="eastAsia"/>
          <w:szCs w:val="28"/>
        </w:rPr>
        <w:t>图形界面有当月还款的提示和收入支出统计</w:t>
      </w:r>
    </w:p>
    <w:p w14:paraId="7D5E462A" w14:textId="62CC3409" w:rsidR="002C4C4D" w:rsidRDefault="002C4C4D">
      <w:pPr>
        <w:spacing w:line="360" w:lineRule="auto"/>
        <w:rPr>
          <w:szCs w:val="28"/>
        </w:rPr>
      </w:pPr>
      <w:r>
        <w:rPr>
          <w:rFonts w:hint="eastAsia"/>
          <w:szCs w:val="28"/>
        </w:rPr>
        <w:t>5</w:t>
      </w:r>
      <w:r>
        <w:rPr>
          <w:szCs w:val="28"/>
        </w:rPr>
        <w:t xml:space="preserve">. </w:t>
      </w:r>
      <w:r>
        <w:rPr>
          <w:rFonts w:hint="eastAsia"/>
          <w:szCs w:val="28"/>
        </w:rPr>
        <w:t>可以查询某个月按照时间排序的账户查询信息</w:t>
      </w:r>
    </w:p>
    <w:p w14:paraId="6B517D5F" w14:textId="2B07754A" w:rsidR="002C42DA" w:rsidRDefault="002C42DA">
      <w:pPr>
        <w:pBdr>
          <w:bottom w:val="single" w:sz="4" w:space="0" w:color="auto"/>
        </w:pBdr>
        <w:spacing w:line="360" w:lineRule="auto"/>
        <w:rPr>
          <w:szCs w:val="28"/>
        </w:rPr>
      </w:pPr>
    </w:p>
    <w:p w14:paraId="30438CD7" w14:textId="77777777" w:rsidR="002C42DA" w:rsidRDefault="00000000">
      <w:pPr>
        <w:spacing w:line="360" w:lineRule="auto"/>
        <w:rPr>
          <w:b/>
          <w:szCs w:val="28"/>
        </w:rPr>
      </w:pPr>
      <w:r>
        <w:rPr>
          <w:rFonts w:hint="eastAsia"/>
          <w:b/>
          <w:szCs w:val="28"/>
        </w:rPr>
        <w:t>实验仪器：</w:t>
      </w:r>
    </w:p>
    <w:p w14:paraId="2A7EDA2A" w14:textId="3AB36E12" w:rsidR="002C42DA" w:rsidRDefault="00000000">
      <w:pPr>
        <w:spacing w:line="360" w:lineRule="auto"/>
        <w:rPr>
          <w:szCs w:val="28"/>
        </w:rPr>
      </w:pPr>
      <w:r>
        <w:rPr>
          <w:rFonts w:hint="eastAsia"/>
          <w:szCs w:val="28"/>
        </w:rPr>
        <w:t>计算机：MacBook Pro</w:t>
      </w:r>
      <w:r w:rsidR="002C4C4D">
        <w:rPr>
          <w:szCs w:val="28"/>
        </w:rPr>
        <w:t xml:space="preserve"> (15-inch, 2018)</w:t>
      </w:r>
    </w:p>
    <w:p w14:paraId="5F8450BA" w14:textId="1CD53CA5" w:rsidR="002C42DA" w:rsidRDefault="00000000">
      <w:pPr>
        <w:spacing w:line="360" w:lineRule="auto"/>
        <w:rPr>
          <w:szCs w:val="28"/>
        </w:rPr>
      </w:pPr>
      <w:r>
        <w:rPr>
          <w:rFonts w:hint="eastAsia"/>
          <w:szCs w:val="28"/>
        </w:rPr>
        <w:t>CPU：</w:t>
      </w:r>
      <w:r w:rsidR="002C4C4D">
        <w:rPr>
          <w:szCs w:val="28"/>
        </w:rPr>
        <w:t>2.2</w:t>
      </w:r>
      <w:r>
        <w:rPr>
          <w:rFonts w:hint="eastAsia"/>
          <w:szCs w:val="28"/>
        </w:rPr>
        <w:t>GHz Intel</w:t>
      </w:r>
      <w:r w:rsidR="002C4C4D">
        <w:rPr>
          <w:szCs w:val="28"/>
        </w:rPr>
        <w:t xml:space="preserve"> </w:t>
      </w:r>
      <w:r>
        <w:rPr>
          <w:rFonts w:hint="eastAsia"/>
          <w:szCs w:val="28"/>
        </w:rPr>
        <w:t>Core i</w:t>
      </w:r>
      <w:r w:rsidR="002C4C4D">
        <w:rPr>
          <w:szCs w:val="28"/>
        </w:rPr>
        <w:t>7 8750H</w:t>
      </w:r>
    </w:p>
    <w:p w14:paraId="7219D6BE" w14:textId="6225BFD2" w:rsidR="002C42DA" w:rsidRDefault="00000000">
      <w:pPr>
        <w:spacing w:line="360" w:lineRule="auto"/>
        <w:rPr>
          <w:szCs w:val="28"/>
        </w:rPr>
      </w:pPr>
      <w:r>
        <w:rPr>
          <w:rFonts w:hint="eastAsia"/>
          <w:szCs w:val="28"/>
        </w:rPr>
        <w:t>内存：</w:t>
      </w:r>
      <w:r w:rsidR="002C4C4D">
        <w:rPr>
          <w:szCs w:val="28"/>
        </w:rPr>
        <w:t>16</w:t>
      </w:r>
      <w:r>
        <w:rPr>
          <w:rFonts w:hint="eastAsia"/>
          <w:szCs w:val="28"/>
        </w:rPr>
        <w:t>GB 2</w:t>
      </w:r>
      <w:r w:rsidR="002C4C4D">
        <w:rPr>
          <w:szCs w:val="28"/>
        </w:rPr>
        <w:t>400</w:t>
      </w:r>
      <w:r>
        <w:rPr>
          <w:rFonts w:hint="eastAsia"/>
          <w:szCs w:val="28"/>
        </w:rPr>
        <w:t>MHz LPDDR</w:t>
      </w:r>
      <w:r w:rsidR="002C4C4D">
        <w:rPr>
          <w:szCs w:val="28"/>
        </w:rPr>
        <w:t>4</w:t>
      </w:r>
    </w:p>
    <w:p w14:paraId="64503BCB" w14:textId="77777777" w:rsidR="002C42DA" w:rsidRDefault="00000000">
      <w:pPr>
        <w:spacing w:line="360" w:lineRule="auto"/>
        <w:rPr>
          <w:szCs w:val="28"/>
        </w:rPr>
      </w:pPr>
      <w:r>
        <w:rPr>
          <w:rFonts w:hint="eastAsia"/>
          <w:szCs w:val="28"/>
        </w:rPr>
        <w:t>硬盘：256GB</w:t>
      </w:r>
    </w:p>
    <w:p w14:paraId="7512D5DA" w14:textId="61176D26" w:rsidR="002C42DA" w:rsidRDefault="00000000">
      <w:pPr>
        <w:spacing w:line="360" w:lineRule="auto"/>
        <w:rPr>
          <w:szCs w:val="28"/>
        </w:rPr>
      </w:pPr>
      <w:r>
        <w:rPr>
          <w:rFonts w:hint="eastAsia"/>
          <w:szCs w:val="28"/>
        </w:rPr>
        <w:t>显卡：Intel Iris Plus Graphics 650 1536 MB</w:t>
      </w:r>
      <w:r w:rsidR="002C4C4D">
        <w:rPr>
          <w:szCs w:val="28"/>
        </w:rPr>
        <w:t xml:space="preserve"> &amp; Radeon Pro 555X 4GB</w:t>
      </w:r>
    </w:p>
    <w:p w14:paraId="6EA2F6BE" w14:textId="1502D8E0" w:rsidR="002C42DA" w:rsidRDefault="00000000">
      <w:pPr>
        <w:spacing w:line="360" w:lineRule="auto"/>
        <w:rPr>
          <w:szCs w:val="28"/>
        </w:rPr>
      </w:pPr>
      <w:r>
        <w:rPr>
          <w:rFonts w:hint="eastAsia"/>
          <w:szCs w:val="28"/>
        </w:rPr>
        <w:t>操作系统：</w:t>
      </w:r>
      <w:r w:rsidR="002C4C4D">
        <w:rPr>
          <w:szCs w:val="28"/>
        </w:rPr>
        <w:t>macOS Monterey 12.5.1</w:t>
      </w:r>
    </w:p>
    <w:p w14:paraId="7CE0BC40" w14:textId="37C46298" w:rsidR="002C42DA" w:rsidRDefault="00000000">
      <w:pPr>
        <w:pBdr>
          <w:bottom w:val="single" w:sz="4" w:space="0" w:color="auto"/>
        </w:pBdr>
        <w:rPr>
          <w:b/>
          <w:szCs w:val="28"/>
        </w:rPr>
      </w:pPr>
      <w:r>
        <w:rPr>
          <w:szCs w:val="28"/>
        </w:rPr>
        <w:t>编译器：</w:t>
      </w:r>
      <w:r w:rsidR="00F97AA9" w:rsidRPr="00F97AA9">
        <w:rPr>
          <w:szCs w:val="28"/>
        </w:rPr>
        <w:t>Apple clang version 14.0.0 (clang-1400.0.29.102)</w:t>
      </w:r>
    </w:p>
    <w:p w14:paraId="54A2CC60" w14:textId="77777777" w:rsidR="002C42DA" w:rsidRDefault="00000000">
      <w:pPr>
        <w:spacing w:line="360" w:lineRule="auto"/>
        <w:rPr>
          <w:b/>
          <w:szCs w:val="28"/>
        </w:rPr>
      </w:pPr>
      <w:r>
        <w:rPr>
          <w:rFonts w:hint="eastAsia"/>
          <w:b/>
          <w:szCs w:val="28"/>
        </w:rPr>
        <w:t>实验内容与步骤：</w:t>
      </w:r>
    </w:p>
    <w:p w14:paraId="048752B9" w14:textId="77777777" w:rsidR="002C42DA" w:rsidRDefault="00000000">
      <w:pPr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【</w:t>
      </w:r>
      <w:r>
        <w:rPr>
          <w:rFonts w:ascii="Times New Roman" w:hAnsi="Times New Roman" w:cs="Times New Roman" w:hint="eastAsia"/>
          <w:bCs/>
        </w:rPr>
        <w:t>功能</w:t>
      </w:r>
      <w:r>
        <w:rPr>
          <w:rFonts w:ascii="Times New Roman" w:hAnsi="Times New Roman" w:cs="Times New Roman"/>
          <w:bCs/>
        </w:rPr>
        <w:t>1</w:t>
      </w:r>
      <w:r>
        <w:rPr>
          <w:rFonts w:ascii="Times New Roman" w:hAnsi="Times New Roman" w:cs="Times New Roman" w:hint="eastAsia"/>
          <w:bCs/>
        </w:rPr>
        <w:t>：</w:t>
      </w:r>
      <w:r>
        <w:rPr>
          <w:rFonts w:ascii="Times New Roman" w:hAnsi="Times New Roman" w:cs="Times New Roman"/>
          <w:bCs/>
        </w:rPr>
        <w:t>建立简单的储蓄账户</w:t>
      </w:r>
      <w:r>
        <w:rPr>
          <w:rFonts w:ascii="Times New Roman" w:hAnsi="Times New Roman" w:cs="Times New Roman"/>
          <w:b/>
          <w:bCs/>
        </w:rPr>
        <w:t>】</w:t>
      </w:r>
    </w:p>
    <w:p w14:paraId="567D407F" w14:textId="77777777" w:rsidR="002C42DA" w:rsidRDefault="0000000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1.</w:t>
      </w:r>
      <w:r>
        <w:rPr>
          <w:rFonts w:ascii="Times New Roman" w:hAnsi="Times New Roman" w:cs="Times New Roman" w:hint="eastAsia"/>
        </w:rPr>
        <w:t>设计</w:t>
      </w:r>
    </w:p>
    <w:p w14:paraId="1E20384F" w14:textId="77777777" w:rsidR="002C42DA" w:rsidRDefault="0000000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（为了实现功能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，你添加了哪些类，设计了什么样的算法？画出类图和流程图，并配以文字解释说明）</w:t>
      </w:r>
    </w:p>
    <w:p w14:paraId="551CDEF4" w14:textId="77777777" w:rsidR="002C42DA" w:rsidRDefault="002C42DA">
      <w:pPr>
        <w:spacing w:line="360" w:lineRule="auto"/>
        <w:rPr>
          <w:rFonts w:ascii="Times New Roman" w:hAnsi="Times New Roman" w:cs="Times New Roman"/>
        </w:rPr>
      </w:pPr>
    </w:p>
    <w:p w14:paraId="4FA20F94" w14:textId="77777777" w:rsidR="002C42DA" w:rsidRDefault="002C42DA">
      <w:pPr>
        <w:spacing w:line="360" w:lineRule="auto"/>
        <w:rPr>
          <w:rFonts w:ascii="Times New Roman" w:hAnsi="Times New Roman" w:cs="Times New Roman"/>
        </w:rPr>
      </w:pPr>
    </w:p>
    <w:p w14:paraId="173C91E9" w14:textId="77777777" w:rsidR="002C42DA" w:rsidRDefault="00000000">
      <w:pPr>
        <w:spacing w:line="360" w:lineRule="auto"/>
        <w:rPr>
          <w:rFonts w:ascii="Times New Roman" w:hAnsi="Times New Roman" w:cs="Times New Roman"/>
          <w:color w:val="0000FF"/>
          <w:highlight w:val="yellow"/>
        </w:rPr>
      </w:pPr>
      <w:r>
        <w:rPr>
          <w:rFonts w:ascii="Times New Roman" w:hAnsi="Times New Roman" w:cs="Times New Roman" w:hint="eastAsia"/>
        </w:rPr>
        <w:t>2.</w:t>
      </w:r>
      <w:r>
        <w:rPr>
          <w:rFonts w:ascii="Times New Roman" w:hAnsi="Times New Roman" w:cs="Times New Roman"/>
        </w:rPr>
        <w:t>实现</w:t>
      </w:r>
      <w:r>
        <w:rPr>
          <w:rFonts w:ascii="Times New Roman" w:hAnsi="Times New Roman" w:cs="Times New Roman" w:hint="eastAsia"/>
        </w:rPr>
        <w:t>（粘贴关键代码，需要有注释）</w:t>
      </w:r>
    </w:p>
    <w:tbl>
      <w:tblPr>
        <w:tblStyle w:val="a9"/>
        <w:tblW w:w="8296" w:type="dxa"/>
        <w:tblLayout w:type="fixed"/>
        <w:tblLook w:val="04A0" w:firstRow="1" w:lastRow="0" w:firstColumn="1" w:lastColumn="0" w:noHBand="0" w:noVBand="1"/>
      </w:tblPr>
      <w:tblGrid>
        <w:gridCol w:w="8296"/>
      </w:tblGrid>
      <w:tr w:rsidR="002C42DA" w14:paraId="745C00B9" w14:textId="77777777">
        <w:tc>
          <w:tcPr>
            <w:tcW w:w="8296" w:type="dxa"/>
          </w:tcPr>
          <w:p w14:paraId="09B655C4" w14:textId="77777777" w:rsidR="002C42DA" w:rsidRDefault="00000000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AA0D91"/>
              </w:rPr>
              <w:t>class</w:t>
            </w:r>
            <w:r>
              <w:rPr>
                <w:rFonts w:ascii="Times New Roman" w:hAnsi="Times New Roman" w:cs="Times New Roman"/>
                <w:color w:val="000000"/>
              </w:rPr>
              <w:t xml:space="preserve"> SavingsAccount </w:t>
            </w:r>
            <w:r>
              <w:rPr>
                <w:rFonts w:ascii="Times New Roman" w:hAnsi="Times New Roman" w:cs="Times New Roman"/>
                <w:color w:val="007400"/>
              </w:rPr>
              <w:t>//</w:t>
            </w:r>
            <w:r>
              <w:rPr>
                <w:rFonts w:ascii="Times New Roman" w:hAnsi="Times New Roman" w:cs="Times New Roman"/>
                <w:color w:val="007400"/>
              </w:rPr>
              <w:t>建立储蓄账户类</w:t>
            </w:r>
          </w:p>
          <w:p w14:paraId="3304E392" w14:textId="77777777" w:rsidR="002C42DA" w:rsidRDefault="00000000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{ </w:t>
            </w:r>
            <w:r>
              <w:rPr>
                <w:rFonts w:ascii="Times New Roman" w:hAnsi="Times New Roman" w:cs="Times New Roman"/>
                <w:color w:val="AA0D91"/>
              </w:rPr>
              <w:t>private</w:t>
            </w:r>
            <w:r>
              <w:rPr>
                <w:rFonts w:ascii="Times New Roman" w:hAnsi="Times New Roman" w:cs="Times New Roman"/>
                <w:color w:val="000000"/>
              </w:rPr>
              <w:t>:</w:t>
            </w:r>
          </w:p>
          <w:p w14:paraId="5D9B27B0" w14:textId="77777777" w:rsidR="002C42DA" w:rsidRDefault="00000000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</w:rPr>
              <w:tab/>
            </w:r>
            <w:r>
              <w:rPr>
                <w:rFonts w:ascii="Times New Roman" w:hAnsi="Times New Roman" w:cs="Times New Roman"/>
                <w:color w:val="AA0D91"/>
              </w:rPr>
              <w:t>int</w:t>
            </w: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r>
              <w:rPr>
                <w:rFonts w:ascii="Times New Roman" w:hAnsi="Times New Roman" w:cs="Times New Roman"/>
                <w:color w:val="AA0D91"/>
              </w:rPr>
              <w:t>id</w:t>
            </w:r>
            <w:r>
              <w:rPr>
                <w:rFonts w:ascii="Times New Roman" w:hAnsi="Times New Roman" w:cs="Times New Roman"/>
                <w:color w:val="000000"/>
              </w:rPr>
              <w:t>;</w:t>
            </w:r>
            <w:r>
              <w:rPr>
                <w:rFonts w:ascii="Times New Roman" w:hAnsi="Times New Roman" w:cs="Times New Roman"/>
                <w:color w:val="000000"/>
              </w:rPr>
              <w:tab/>
            </w:r>
            <w:r>
              <w:rPr>
                <w:rFonts w:ascii="Times New Roman" w:hAnsi="Times New Roman" w:cs="Times New Roman"/>
                <w:color w:val="000000"/>
              </w:rPr>
              <w:tab/>
            </w:r>
            <w:r>
              <w:rPr>
                <w:rFonts w:ascii="Times New Roman" w:hAnsi="Times New Roman" w:cs="Times New Roman"/>
                <w:color w:val="000000"/>
              </w:rPr>
              <w:tab/>
            </w:r>
            <w:r>
              <w:rPr>
                <w:rFonts w:ascii="Times New Roman" w:hAnsi="Times New Roman" w:cs="Times New Roman"/>
                <w:color w:val="000000"/>
              </w:rPr>
              <w:tab/>
            </w:r>
            <w:r>
              <w:rPr>
                <w:rFonts w:ascii="Times New Roman" w:hAnsi="Times New Roman" w:cs="Times New Roman"/>
                <w:color w:val="007400"/>
              </w:rPr>
              <w:t>//</w:t>
            </w:r>
            <w:r>
              <w:rPr>
                <w:rFonts w:ascii="Times New Roman" w:hAnsi="Times New Roman" w:cs="Times New Roman"/>
                <w:color w:val="007400"/>
              </w:rPr>
              <w:t>账号</w:t>
            </w:r>
          </w:p>
          <w:p w14:paraId="244E6800" w14:textId="77777777" w:rsidR="002C42DA" w:rsidRDefault="00000000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</w:rPr>
              <w:tab/>
            </w:r>
            <w:r>
              <w:rPr>
                <w:rFonts w:ascii="Times New Roman" w:hAnsi="Times New Roman" w:cs="Times New Roman"/>
                <w:color w:val="AA0D91"/>
              </w:rPr>
              <w:t>double</w:t>
            </w:r>
            <w:r>
              <w:rPr>
                <w:rFonts w:ascii="Times New Roman" w:hAnsi="Times New Roman" w:cs="Times New Roman"/>
                <w:color w:val="000000"/>
              </w:rPr>
              <w:t xml:space="preserve"> balance;</w:t>
            </w:r>
            <w:r>
              <w:rPr>
                <w:rFonts w:ascii="Times New Roman" w:hAnsi="Times New Roman" w:cs="Times New Roman"/>
                <w:color w:val="000000"/>
              </w:rPr>
              <w:tab/>
            </w:r>
            <w:r>
              <w:rPr>
                <w:rFonts w:ascii="Times New Roman" w:hAnsi="Times New Roman" w:cs="Times New Roman"/>
                <w:color w:val="000000"/>
              </w:rPr>
              <w:tab/>
            </w:r>
            <w:r>
              <w:rPr>
                <w:rFonts w:ascii="Times New Roman" w:hAnsi="Times New Roman" w:cs="Times New Roman"/>
                <w:color w:val="007400"/>
              </w:rPr>
              <w:t>//</w:t>
            </w:r>
            <w:r>
              <w:rPr>
                <w:rFonts w:ascii="Times New Roman" w:hAnsi="Times New Roman" w:cs="Times New Roman"/>
                <w:color w:val="007400"/>
              </w:rPr>
              <w:t>余额</w:t>
            </w:r>
          </w:p>
          <w:p w14:paraId="6EF89267" w14:textId="77777777" w:rsidR="002C42DA" w:rsidRDefault="00000000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</w:rPr>
              <w:tab/>
            </w:r>
            <w:r>
              <w:rPr>
                <w:rFonts w:ascii="Times New Roman" w:hAnsi="Times New Roman" w:cs="Times New Roman"/>
                <w:color w:val="AA0D91"/>
              </w:rPr>
              <w:t>double</w:t>
            </w:r>
            <w:r>
              <w:rPr>
                <w:rFonts w:ascii="Times New Roman" w:hAnsi="Times New Roman" w:cs="Times New Roman"/>
                <w:color w:val="000000"/>
              </w:rPr>
              <w:t xml:space="preserve"> rate;</w:t>
            </w:r>
            <w:r>
              <w:rPr>
                <w:rFonts w:ascii="Times New Roman" w:hAnsi="Times New Roman" w:cs="Times New Roman"/>
                <w:color w:val="000000"/>
              </w:rPr>
              <w:tab/>
            </w:r>
            <w:r>
              <w:rPr>
                <w:rFonts w:ascii="Times New Roman" w:hAnsi="Times New Roman" w:cs="Times New Roman"/>
                <w:color w:val="000000"/>
              </w:rPr>
              <w:tab/>
            </w:r>
            <w:r>
              <w:rPr>
                <w:rFonts w:ascii="Times New Roman" w:hAnsi="Times New Roman" w:cs="Times New Roman"/>
                <w:color w:val="007400"/>
              </w:rPr>
              <w:t>//</w:t>
            </w:r>
            <w:r>
              <w:rPr>
                <w:rFonts w:ascii="Times New Roman" w:hAnsi="Times New Roman" w:cs="Times New Roman"/>
                <w:color w:val="007400"/>
              </w:rPr>
              <w:t>存款的年利率</w:t>
            </w:r>
          </w:p>
          <w:p w14:paraId="5115616B" w14:textId="77777777" w:rsidR="002C42DA" w:rsidRDefault="00000000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</w:rPr>
              <w:tab/>
            </w:r>
            <w:r>
              <w:rPr>
                <w:rFonts w:ascii="Times New Roman" w:hAnsi="Times New Roman" w:cs="Times New Roman"/>
                <w:color w:val="AA0D91"/>
              </w:rPr>
              <w:t>int</w:t>
            </w:r>
            <w:r>
              <w:rPr>
                <w:rFonts w:ascii="Times New Roman" w:hAnsi="Times New Roman" w:cs="Times New Roman"/>
                <w:color w:val="000000"/>
              </w:rPr>
              <w:t xml:space="preserve"> lastDate;</w:t>
            </w:r>
            <w:r>
              <w:rPr>
                <w:rFonts w:ascii="Times New Roman" w:hAnsi="Times New Roman" w:cs="Times New Roman"/>
                <w:color w:val="000000"/>
              </w:rPr>
              <w:tab/>
            </w:r>
            <w:r>
              <w:rPr>
                <w:rFonts w:ascii="Times New Roman" w:hAnsi="Times New Roman" w:cs="Times New Roman"/>
                <w:color w:val="000000"/>
              </w:rPr>
              <w:tab/>
            </w:r>
            <w:r>
              <w:rPr>
                <w:rFonts w:ascii="Times New Roman" w:hAnsi="Times New Roman" w:cs="Times New Roman"/>
                <w:color w:val="007400"/>
              </w:rPr>
              <w:t>//</w:t>
            </w:r>
            <w:r>
              <w:rPr>
                <w:rFonts w:ascii="Times New Roman" w:hAnsi="Times New Roman" w:cs="Times New Roman"/>
                <w:color w:val="007400"/>
              </w:rPr>
              <w:t>上次变更余额的时期</w:t>
            </w:r>
          </w:p>
          <w:p w14:paraId="3C472435" w14:textId="77777777" w:rsidR="002C42DA" w:rsidRDefault="00000000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</w:rPr>
              <w:tab/>
            </w:r>
            <w:r>
              <w:rPr>
                <w:rFonts w:ascii="Times New Roman" w:hAnsi="Times New Roman" w:cs="Times New Roman"/>
                <w:color w:val="AA0D91"/>
              </w:rPr>
              <w:t>double</w:t>
            </w:r>
            <w:r>
              <w:rPr>
                <w:rFonts w:ascii="Times New Roman" w:hAnsi="Times New Roman" w:cs="Times New Roman"/>
                <w:color w:val="000000"/>
              </w:rPr>
              <w:t xml:space="preserve"> accumulation;</w:t>
            </w:r>
            <w:r>
              <w:rPr>
                <w:rFonts w:ascii="Times New Roman" w:hAnsi="Times New Roman" w:cs="Times New Roman"/>
                <w:color w:val="000000"/>
              </w:rPr>
              <w:tab/>
            </w:r>
            <w:r>
              <w:rPr>
                <w:rFonts w:ascii="Times New Roman" w:hAnsi="Times New Roman" w:cs="Times New Roman"/>
                <w:color w:val="007400"/>
              </w:rPr>
              <w:t>//</w:t>
            </w:r>
            <w:r>
              <w:rPr>
                <w:rFonts w:ascii="Times New Roman" w:hAnsi="Times New Roman" w:cs="Times New Roman"/>
                <w:color w:val="007400"/>
              </w:rPr>
              <w:t>余额按日累加之和</w:t>
            </w:r>
          </w:p>
          <w:p w14:paraId="1044D308" w14:textId="77777777" w:rsidR="002C42DA" w:rsidRDefault="00000000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</w:rPr>
              <w:tab/>
            </w:r>
            <w:r>
              <w:rPr>
                <w:rFonts w:ascii="Times New Roman" w:hAnsi="Times New Roman" w:cs="Times New Roman"/>
                <w:color w:val="AA0D91"/>
              </w:rPr>
              <w:t>void</w:t>
            </w:r>
            <w:r>
              <w:rPr>
                <w:rFonts w:ascii="Times New Roman" w:hAnsi="Times New Roman" w:cs="Times New Roman"/>
                <w:color w:val="000000"/>
              </w:rPr>
              <w:t xml:space="preserve"> record(</w:t>
            </w:r>
            <w:r>
              <w:rPr>
                <w:rFonts w:ascii="Times New Roman" w:hAnsi="Times New Roman" w:cs="Times New Roman"/>
                <w:color w:val="AA0D91"/>
              </w:rPr>
              <w:t>int</w:t>
            </w:r>
            <w:r>
              <w:rPr>
                <w:rFonts w:ascii="Times New Roman" w:hAnsi="Times New Roman" w:cs="Times New Roman"/>
                <w:color w:val="000000"/>
              </w:rPr>
              <w:t xml:space="preserve"> date, </w:t>
            </w:r>
            <w:r>
              <w:rPr>
                <w:rFonts w:ascii="Times New Roman" w:hAnsi="Times New Roman" w:cs="Times New Roman"/>
                <w:color w:val="AA0D91"/>
              </w:rPr>
              <w:t>double</w:t>
            </w:r>
            <w:r>
              <w:rPr>
                <w:rFonts w:ascii="Times New Roman" w:hAnsi="Times New Roman" w:cs="Times New Roman"/>
                <w:color w:val="000000"/>
              </w:rPr>
              <w:t xml:space="preserve"> amount);</w:t>
            </w:r>
            <w:r>
              <w:rPr>
                <w:rFonts w:ascii="Times New Roman" w:hAnsi="Times New Roman" w:cs="Times New Roman"/>
                <w:color w:val="007400"/>
              </w:rPr>
              <w:t>//</w:t>
            </w:r>
            <w:r>
              <w:rPr>
                <w:rFonts w:ascii="Times New Roman" w:hAnsi="Times New Roman" w:cs="Times New Roman"/>
                <w:color w:val="007400"/>
              </w:rPr>
              <w:t>获得到指定日期为止的存款金额按日累积值</w:t>
            </w:r>
            <w:r>
              <w:rPr>
                <w:rFonts w:ascii="Times New Roman" w:hAnsi="Times New Roman" w:cs="Times New Roman"/>
                <w:color w:val="007400"/>
              </w:rPr>
              <w:fldChar w:fldCharType="begin"/>
            </w:r>
            <w:r>
              <w:rPr>
                <w:rFonts w:ascii="Times New Roman" w:hAnsi="Times New Roman" w:cs="Times New Roman"/>
                <w:color w:val="007400"/>
              </w:rPr>
              <w:instrText xml:space="preserve"> = 1 \* GB3 </w:instrText>
            </w:r>
            <w:r>
              <w:rPr>
                <w:rFonts w:ascii="Times New Roman" w:hAnsi="Times New Roman" w:cs="Times New Roman"/>
                <w:color w:val="007400"/>
              </w:rPr>
              <w:fldChar w:fldCharType="separate"/>
            </w:r>
            <w:r>
              <w:rPr>
                <w:rFonts w:hint="eastAsia"/>
                <w:color w:val="007400"/>
              </w:rPr>
              <w:t>①</w:t>
            </w:r>
            <w:r>
              <w:rPr>
                <w:rFonts w:ascii="Times New Roman" w:hAnsi="Times New Roman" w:cs="Times New Roman"/>
                <w:color w:val="007400"/>
              </w:rPr>
              <w:fldChar w:fldCharType="end"/>
            </w:r>
          </w:p>
          <w:p w14:paraId="3B60A236" w14:textId="77777777" w:rsidR="002C42DA" w:rsidRDefault="00000000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</w:rPr>
              <w:tab/>
            </w:r>
            <w:r>
              <w:rPr>
                <w:rFonts w:ascii="Times New Roman" w:hAnsi="Times New Roman" w:cs="Times New Roman"/>
                <w:color w:val="AA0D91"/>
              </w:rPr>
              <w:t>double</w:t>
            </w:r>
            <w:r>
              <w:rPr>
                <w:rFonts w:ascii="Times New Roman" w:hAnsi="Times New Roman" w:cs="Times New Roman"/>
                <w:color w:val="000000"/>
              </w:rPr>
              <w:t xml:space="preserve"> accumulate(</w:t>
            </w:r>
            <w:r>
              <w:rPr>
                <w:rFonts w:ascii="Times New Roman" w:hAnsi="Times New Roman" w:cs="Times New Roman"/>
                <w:color w:val="AA0D91"/>
              </w:rPr>
              <w:t>int</w:t>
            </w:r>
            <w:r>
              <w:rPr>
                <w:rFonts w:ascii="Times New Roman" w:hAnsi="Times New Roman" w:cs="Times New Roman"/>
                <w:color w:val="000000"/>
              </w:rPr>
              <w:t xml:space="preserve"> date) </w:t>
            </w:r>
            <w:r>
              <w:rPr>
                <w:rFonts w:ascii="Times New Roman" w:hAnsi="Times New Roman" w:cs="Times New Roman"/>
                <w:color w:val="AA0D91"/>
              </w:rPr>
              <w:t>const</w:t>
            </w:r>
            <w:r>
              <w:rPr>
                <w:rFonts w:ascii="Times New Roman" w:hAnsi="Times New Roman" w:cs="Times New Roman"/>
                <w:color w:val="000000"/>
              </w:rPr>
              <w:t xml:space="preserve"> {</w:t>
            </w:r>
          </w:p>
          <w:p w14:paraId="053BD653" w14:textId="77777777" w:rsidR="002C42DA" w:rsidRDefault="00000000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</w:rPr>
              <w:tab/>
            </w:r>
            <w:r>
              <w:rPr>
                <w:rFonts w:ascii="Times New Roman" w:hAnsi="Times New Roman" w:cs="Times New Roman"/>
                <w:color w:val="000000"/>
              </w:rPr>
              <w:tab/>
            </w:r>
            <w:r>
              <w:rPr>
                <w:rFonts w:ascii="Times New Roman" w:hAnsi="Times New Roman" w:cs="Times New Roman"/>
                <w:color w:val="AA0D91"/>
              </w:rPr>
              <w:t>return</w:t>
            </w:r>
            <w:r>
              <w:rPr>
                <w:rFonts w:ascii="Times New Roman" w:hAnsi="Times New Roman" w:cs="Times New Roman"/>
                <w:color w:val="000000"/>
              </w:rPr>
              <w:t xml:space="preserve"> accumulation + balance * (date - lastDate);</w:t>
            </w:r>
          </w:p>
          <w:p w14:paraId="6399E66C" w14:textId="77777777" w:rsidR="002C42DA" w:rsidRDefault="00000000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538135"/>
              </w:rPr>
            </w:pPr>
            <w:r>
              <w:rPr>
                <w:rFonts w:ascii="Times New Roman" w:hAnsi="Times New Roman" w:cs="Times New Roman"/>
                <w:color w:val="000000"/>
              </w:rPr>
              <w:tab/>
              <w:t>}</w:t>
            </w:r>
            <w:r>
              <w:rPr>
                <w:rFonts w:ascii="Times New Roman" w:hAnsi="Times New Roman" w:cs="Times New Roman"/>
                <w:color w:val="538135"/>
              </w:rPr>
              <w:t xml:space="preserve"> //</w:t>
            </w:r>
            <w:r>
              <w:rPr>
                <w:rFonts w:ascii="Times New Roman" w:hAnsi="Times New Roman" w:cs="Times New Roman"/>
                <w:color w:val="538135"/>
              </w:rPr>
              <w:t>计算利息</w:t>
            </w:r>
            <w:r>
              <w:rPr>
                <w:rFonts w:ascii="Times New Roman" w:hAnsi="Times New Roman" w:cs="Times New Roman"/>
                <w:color w:val="538135"/>
              </w:rPr>
              <w:t xml:space="preserve"> </w:t>
            </w:r>
            <w:r>
              <w:rPr>
                <w:rFonts w:ascii="Times New Roman" w:hAnsi="Times New Roman" w:cs="Times New Roman"/>
                <w:color w:val="538135"/>
              </w:rPr>
              <w:fldChar w:fldCharType="begin"/>
            </w:r>
            <w:r>
              <w:rPr>
                <w:rFonts w:ascii="Times New Roman" w:hAnsi="Times New Roman" w:cs="Times New Roman"/>
                <w:color w:val="538135"/>
              </w:rPr>
              <w:instrText xml:space="preserve"> = 2 \* GB3 </w:instrText>
            </w:r>
            <w:r>
              <w:rPr>
                <w:rFonts w:ascii="Times New Roman" w:hAnsi="Times New Roman" w:cs="Times New Roman"/>
                <w:color w:val="538135"/>
              </w:rPr>
              <w:fldChar w:fldCharType="separate"/>
            </w:r>
            <w:r>
              <w:rPr>
                <w:rFonts w:hint="eastAsia"/>
                <w:color w:val="538135"/>
              </w:rPr>
              <w:t>②</w:t>
            </w:r>
            <w:r>
              <w:rPr>
                <w:rFonts w:ascii="Times New Roman" w:hAnsi="Times New Roman" w:cs="Times New Roman"/>
                <w:color w:val="538135"/>
              </w:rPr>
              <w:fldChar w:fldCharType="end"/>
            </w:r>
          </w:p>
          <w:p w14:paraId="2229A6E3" w14:textId="77777777" w:rsidR="002C42DA" w:rsidRDefault="00000000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AA0D91"/>
              </w:rPr>
              <w:t>public</w:t>
            </w:r>
            <w:r>
              <w:rPr>
                <w:rFonts w:ascii="Times New Roman" w:hAnsi="Times New Roman" w:cs="Times New Roman"/>
                <w:color w:val="000000"/>
              </w:rPr>
              <w:t>:</w:t>
            </w:r>
          </w:p>
          <w:p w14:paraId="32F40A4A" w14:textId="77777777" w:rsidR="002C42DA" w:rsidRDefault="00000000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</w:rPr>
              <w:tab/>
              <w:t>SavingsAccount(</w:t>
            </w:r>
            <w:r>
              <w:rPr>
                <w:rFonts w:ascii="Times New Roman" w:hAnsi="Times New Roman" w:cs="Times New Roman"/>
                <w:color w:val="AA0D91"/>
              </w:rPr>
              <w:t>int</w:t>
            </w:r>
            <w:r>
              <w:rPr>
                <w:rFonts w:ascii="Times New Roman" w:hAnsi="Times New Roman" w:cs="Times New Roman"/>
                <w:color w:val="000000"/>
              </w:rPr>
              <w:t xml:space="preserve"> date, </w:t>
            </w:r>
            <w:r>
              <w:rPr>
                <w:rFonts w:ascii="Times New Roman" w:hAnsi="Times New Roman" w:cs="Times New Roman"/>
                <w:color w:val="AA0D91"/>
              </w:rPr>
              <w:t>int</w:t>
            </w: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r>
              <w:rPr>
                <w:rFonts w:ascii="Times New Roman" w:hAnsi="Times New Roman" w:cs="Times New Roman"/>
                <w:color w:val="AA0D91"/>
              </w:rPr>
              <w:t>id</w:t>
            </w:r>
            <w:r>
              <w:rPr>
                <w:rFonts w:ascii="Times New Roman" w:hAnsi="Times New Roman" w:cs="Times New Roman"/>
                <w:color w:val="000000"/>
              </w:rPr>
              <w:t xml:space="preserve">, </w:t>
            </w:r>
            <w:r>
              <w:rPr>
                <w:rFonts w:ascii="Times New Roman" w:hAnsi="Times New Roman" w:cs="Times New Roman"/>
                <w:color w:val="AA0D91"/>
              </w:rPr>
              <w:t>double</w:t>
            </w:r>
            <w:r>
              <w:rPr>
                <w:rFonts w:ascii="Times New Roman" w:hAnsi="Times New Roman" w:cs="Times New Roman"/>
                <w:color w:val="000000"/>
              </w:rPr>
              <w:t xml:space="preserve"> rate);</w:t>
            </w:r>
            <w:r>
              <w:rPr>
                <w:rFonts w:ascii="Times New Roman" w:hAnsi="Times New Roman" w:cs="Times New Roman"/>
                <w:color w:val="007400"/>
              </w:rPr>
              <w:t xml:space="preserve"> //</w:t>
            </w:r>
            <w:r>
              <w:rPr>
                <w:rFonts w:ascii="Times New Roman" w:hAnsi="Times New Roman" w:cs="Times New Roman"/>
                <w:color w:val="007400"/>
              </w:rPr>
              <w:t>构造函数</w:t>
            </w:r>
          </w:p>
          <w:p w14:paraId="573B78B8" w14:textId="77777777" w:rsidR="002C42DA" w:rsidRDefault="00000000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</w:rPr>
              <w:tab/>
            </w:r>
            <w:r>
              <w:rPr>
                <w:rFonts w:ascii="Times New Roman" w:hAnsi="Times New Roman" w:cs="Times New Roman"/>
                <w:color w:val="AA0D91"/>
              </w:rPr>
              <w:t>int</w:t>
            </w:r>
            <w:r>
              <w:rPr>
                <w:rFonts w:ascii="Times New Roman" w:hAnsi="Times New Roman" w:cs="Times New Roman"/>
                <w:color w:val="000000"/>
              </w:rPr>
              <w:t xml:space="preserve"> getId() </w:t>
            </w:r>
            <w:r>
              <w:rPr>
                <w:rFonts w:ascii="Times New Roman" w:hAnsi="Times New Roman" w:cs="Times New Roman"/>
                <w:color w:val="AA0D91"/>
              </w:rPr>
              <w:t>const</w:t>
            </w:r>
            <w:r>
              <w:rPr>
                <w:rFonts w:ascii="Times New Roman" w:hAnsi="Times New Roman" w:cs="Times New Roman"/>
                <w:color w:val="000000"/>
              </w:rPr>
              <w:t xml:space="preserve"> { </w:t>
            </w:r>
            <w:r>
              <w:rPr>
                <w:rFonts w:ascii="Times New Roman" w:hAnsi="Times New Roman" w:cs="Times New Roman"/>
                <w:color w:val="AA0D91"/>
              </w:rPr>
              <w:t>return</w:t>
            </w: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r>
              <w:rPr>
                <w:rFonts w:ascii="Times New Roman" w:hAnsi="Times New Roman" w:cs="Times New Roman"/>
                <w:color w:val="AA0D91"/>
              </w:rPr>
              <w:t>id</w:t>
            </w:r>
            <w:r>
              <w:rPr>
                <w:rFonts w:ascii="Times New Roman" w:hAnsi="Times New Roman" w:cs="Times New Roman"/>
                <w:color w:val="000000"/>
              </w:rPr>
              <w:t>; }</w:t>
            </w:r>
          </w:p>
          <w:p w14:paraId="1F9321C2" w14:textId="77777777" w:rsidR="002C42DA" w:rsidRDefault="00000000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</w:rPr>
              <w:tab/>
            </w:r>
            <w:r>
              <w:rPr>
                <w:rFonts w:ascii="Times New Roman" w:hAnsi="Times New Roman" w:cs="Times New Roman"/>
                <w:color w:val="AA0D91"/>
              </w:rPr>
              <w:t>double</w:t>
            </w:r>
            <w:r>
              <w:rPr>
                <w:rFonts w:ascii="Times New Roman" w:hAnsi="Times New Roman" w:cs="Times New Roman"/>
                <w:color w:val="000000"/>
              </w:rPr>
              <w:t xml:space="preserve"> getBalance() </w:t>
            </w:r>
            <w:r>
              <w:rPr>
                <w:rFonts w:ascii="Times New Roman" w:hAnsi="Times New Roman" w:cs="Times New Roman"/>
                <w:color w:val="AA0D91"/>
              </w:rPr>
              <w:t>const</w:t>
            </w:r>
            <w:r>
              <w:rPr>
                <w:rFonts w:ascii="Times New Roman" w:hAnsi="Times New Roman" w:cs="Times New Roman"/>
                <w:color w:val="000000"/>
              </w:rPr>
              <w:t xml:space="preserve"> { </w:t>
            </w:r>
            <w:r>
              <w:rPr>
                <w:rFonts w:ascii="Times New Roman" w:hAnsi="Times New Roman" w:cs="Times New Roman"/>
                <w:color w:val="AA0D91"/>
              </w:rPr>
              <w:t>return</w:t>
            </w:r>
            <w:r>
              <w:rPr>
                <w:rFonts w:ascii="Times New Roman" w:hAnsi="Times New Roman" w:cs="Times New Roman"/>
                <w:color w:val="000000"/>
              </w:rPr>
              <w:t xml:space="preserve"> balance; }</w:t>
            </w:r>
          </w:p>
          <w:p w14:paraId="6A82CD11" w14:textId="77777777" w:rsidR="002C42DA" w:rsidRDefault="00000000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</w:rPr>
              <w:tab/>
            </w:r>
            <w:r>
              <w:rPr>
                <w:rFonts w:ascii="Times New Roman" w:hAnsi="Times New Roman" w:cs="Times New Roman"/>
                <w:color w:val="AA0D91"/>
              </w:rPr>
              <w:t>double</w:t>
            </w:r>
            <w:r>
              <w:rPr>
                <w:rFonts w:ascii="Times New Roman" w:hAnsi="Times New Roman" w:cs="Times New Roman"/>
                <w:color w:val="000000"/>
              </w:rPr>
              <w:t xml:space="preserve"> getRate() </w:t>
            </w:r>
            <w:r>
              <w:rPr>
                <w:rFonts w:ascii="Times New Roman" w:hAnsi="Times New Roman" w:cs="Times New Roman"/>
                <w:color w:val="AA0D91"/>
              </w:rPr>
              <w:t>const</w:t>
            </w:r>
            <w:r>
              <w:rPr>
                <w:rFonts w:ascii="Times New Roman" w:hAnsi="Times New Roman" w:cs="Times New Roman"/>
                <w:color w:val="000000"/>
              </w:rPr>
              <w:t xml:space="preserve"> { </w:t>
            </w:r>
            <w:r>
              <w:rPr>
                <w:rFonts w:ascii="Times New Roman" w:hAnsi="Times New Roman" w:cs="Times New Roman"/>
                <w:color w:val="AA0D91"/>
              </w:rPr>
              <w:t>return</w:t>
            </w:r>
            <w:r>
              <w:rPr>
                <w:rFonts w:ascii="Times New Roman" w:hAnsi="Times New Roman" w:cs="Times New Roman"/>
                <w:color w:val="000000"/>
              </w:rPr>
              <w:t xml:space="preserve"> rate; }</w:t>
            </w:r>
          </w:p>
          <w:p w14:paraId="3701EADB" w14:textId="77777777" w:rsidR="002C42DA" w:rsidRDefault="00000000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</w:rPr>
              <w:tab/>
            </w:r>
            <w:r>
              <w:rPr>
                <w:rFonts w:ascii="Times New Roman" w:hAnsi="Times New Roman" w:cs="Times New Roman"/>
                <w:color w:val="AA0D91"/>
              </w:rPr>
              <w:t>void</w:t>
            </w:r>
            <w:r>
              <w:rPr>
                <w:rFonts w:ascii="Times New Roman" w:hAnsi="Times New Roman" w:cs="Times New Roman"/>
                <w:color w:val="000000"/>
              </w:rPr>
              <w:t xml:space="preserve"> deposit(</w:t>
            </w:r>
            <w:r>
              <w:rPr>
                <w:rFonts w:ascii="Times New Roman" w:hAnsi="Times New Roman" w:cs="Times New Roman"/>
                <w:color w:val="AA0D91"/>
              </w:rPr>
              <w:t>int</w:t>
            </w:r>
            <w:r>
              <w:rPr>
                <w:rFonts w:ascii="Times New Roman" w:hAnsi="Times New Roman" w:cs="Times New Roman"/>
                <w:color w:val="000000"/>
              </w:rPr>
              <w:t xml:space="preserve"> date, </w:t>
            </w:r>
            <w:r>
              <w:rPr>
                <w:rFonts w:ascii="Times New Roman" w:hAnsi="Times New Roman" w:cs="Times New Roman"/>
                <w:color w:val="AA0D91"/>
              </w:rPr>
              <w:t>double</w:t>
            </w:r>
            <w:r>
              <w:rPr>
                <w:rFonts w:ascii="Times New Roman" w:hAnsi="Times New Roman" w:cs="Times New Roman"/>
                <w:color w:val="000000"/>
              </w:rPr>
              <w:t xml:space="preserve"> amount);</w:t>
            </w:r>
            <w:r>
              <w:rPr>
                <w:rFonts w:ascii="Times New Roman" w:hAnsi="Times New Roman" w:cs="Times New Roman"/>
                <w:color w:val="007400"/>
              </w:rPr>
              <w:t xml:space="preserve"> //</w:t>
            </w:r>
            <w:r>
              <w:rPr>
                <w:rFonts w:ascii="Times New Roman" w:hAnsi="Times New Roman" w:cs="Times New Roman"/>
                <w:color w:val="007400"/>
              </w:rPr>
              <w:t>存入现金</w:t>
            </w:r>
          </w:p>
          <w:p w14:paraId="5F9B99B1" w14:textId="77777777" w:rsidR="002C42DA" w:rsidRDefault="00000000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</w:rPr>
              <w:tab/>
            </w:r>
            <w:r>
              <w:rPr>
                <w:rFonts w:ascii="Times New Roman" w:hAnsi="Times New Roman" w:cs="Times New Roman"/>
                <w:color w:val="AA0D91"/>
              </w:rPr>
              <w:t>void</w:t>
            </w:r>
            <w:r>
              <w:rPr>
                <w:rFonts w:ascii="Times New Roman" w:hAnsi="Times New Roman" w:cs="Times New Roman"/>
                <w:color w:val="000000"/>
              </w:rPr>
              <w:t xml:space="preserve"> withdraw(</w:t>
            </w:r>
            <w:r>
              <w:rPr>
                <w:rFonts w:ascii="Times New Roman" w:hAnsi="Times New Roman" w:cs="Times New Roman"/>
                <w:color w:val="AA0D91"/>
              </w:rPr>
              <w:t>int</w:t>
            </w:r>
            <w:r>
              <w:rPr>
                <w:rFonts w:ascii="Times New Roman" w:hAnsi="Times New Roman" w:cs="Times New Roman"/>
                <w:color w:val="000000"/>
              </w:rPr>
              <w:t xml:space="preserve"> date, </w:t>
            </w:r>
            <w:r>
              <w:rPr>
                <w:rFonts w:ascii="Times New Roman" w:hAnsi="Times New Roman" w:cs="Times New Roman"/>
                <w:color w:val="AA0D91"/>
              </w:rPr>
              <w:t>double</w:t>
            </w:r>
            <w:r>
              <w:rPr>
                <w:rFonts w:ascii="Times New Roman" w:hAnsi="Times New Roman" w:cs="Times New Roman"/>
                <w:color w:val="000000"/>
              </w:rPr>
              <w:t xml:space="preserve"> amount);</w:t>
            </w:r>
            <w:r>
              <w:rPr>
                <w:rFonts w:ascii="Times New Roman" w:hAnsi="Times New Roman" w:cs="Times New Roman"/>
                <w:color w:val="007400"/>
              </w:rPr>
              <w:t xml:space="preserve"> //</w:t>
            </w:r>
            <w:r>
              <w:rPr>
                <w:rFonts w:ascii="Times New Roman" w:hAnsi="Times New Roman" w:cs="Times New Roman"/>
                <w:color w:val="007400"/>
              </w:rPr>
              <w:t>取出现金</w:t>
            </w:r>
          </w:p>
          <w:p w14:paraId="6F63F5BD" w14:textId="77777777" w:rsidR="002C42DA" w:rsidRDefault="00000000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</w:rPr>
              <w:tab/>
            </w:r>
            <w:r>
              <w:rPr>
                <w:rFonts w:ascii="Times New Roman" w:hAnsi="Times New Roman" w:cs="Times New Roman"/>
                <w:color w:val="AA0D91"/>
              </w:rPr>
              <w:t>void</w:t>
            </w:r>
            <w:r>
              <w:rPr>
                <w:rFonts w:ascii="Times New Roman" w:hAnsi="Times New Roman" w:cs="Times New Roman"/>
                <w:color w:val="000000"/>
              </w:rPr>
              <w:t xml:space="preserve"> settle(</w:t>
            </w:r>
            <w:r>
              <w:rPr>
                <w:rFonts w:ascii="Times New Roman" w:hAnsi="Times New Roman" w:cs="Times New Roman"/>
                <w:color w:val="AA0D91"/>
              </w:rPr>
              <w:t>int</w:t>
            </w:r>
            <w:r>
              <w:rPr>
                <w:rFonts w:ascii="Times New Roman" w:hAnsi="Times New Roman" w:cs="Times New Roman"/>
                <w:color w:val="000000"/>
              </w:rPr>
              <w:t xml:space="preserve"> date);</w:t>
            </w:r>
            <w:r>
              <w:rPr>
                <w:rFonts w:ascii="Times New Roman" w:hAnsi="Times New Roman" w:cs="Times New Roman"/>
                <w:color w:val="007400"/>
              </w:rPr>
              <w:t xml:space="preserve"> //</w:t>
            </w:r>
            <w:r>
              <w:rPr>
                <w:rFonts w:ascii="Times New Roman" w:hAnsi="Times New Roman" w:cs="Times New Roman"/>
                <w:color w:val="007400"/>
              </w:rPr>
              <w:t>结算利息，每年</w:t>
            </w:r>
            <w:r>
              <w:rPr>
                <w:rFonts w:ascii="Times New Roman" w:hAnsi="Times New Roman" w:cs="Times New Roman"/>
                <w:color w:val="007400"/>
              </w:rPr>
              <w:t>1</w:t>
            </w:r>
            <w:r>
              <w:rPr>
                <w:rFonts w:ascii="Times New Roman" w:hAnsi="Times New Roman" w:cs="Times New Roman"/>
                <w:color w:val="007400"/>
              </w:rPr>
              <w:t>月</w:t>
            </w:r>
            <w:r>
              <w:rPr>
                <w:rFonts w:ascii="Times New Roman" w:hAnsi="Times New Roman" w:cs="Times New Roman"/>
                <w:color w:val="007400"/>
              </w:rPr>
              <w:t>1</w:t>
            </w:r>
            <w:r>
              <w:rPr>
                <w:rFonts w:ascii="Times New Roman" w:hAnsi="Times New Roman" w:cs="Times New Roman"/>
                <w:color w:val="007400"/>
              </w:rPr>
              <w:t>日调用一次该函数</w:t>
            </w:r>
          </w:p>
          <w:p w14:paraId="68D736B7" w14:textId="77777777" w:rsidR="002C42DA" w:rsidRDefault="00000000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</w:rPr>
              <w:tab/>
            </w:r>
            <w:r>
              <w:rPr>
                <w:rFonts w:ascii="Times New Roman" w:hAnsi="Times New Roman" w:cs="Times New Roman"/>
                <w:color w:val="AA0D91"/>
              </w:rPr>
              <w:t>void</w:t>
            </w:r>
            <w:r>
              <w:rPr>
                <w:rFonts w:ascii="Times New Roman" w:hAnsi="Times New Roman" w:cs="Times New Roman"/>
                <w:color w:val="000000"/>
              </w:rPr>
              <w:t xml:space="preserve"> show() </w:t>
            </w:r>
            <w:r>
              <w:rPr>
                <w:rFonts w:ascii="Times New Roman" w:hAnsi="Times New Roman" w:cs="Times New Roman"/>
                <w:color w:val="AA0D91"/>
              </w:rPr>
              <w:t>const</w:t>
            </w:r>
            <w:r>
              <w:rPr>
                <w:rFonts w:ascii="Times New Roman" w:hAnsi="Times New Roman" w:cs="Times New Roman"/>
                <w:color w:val="000000"/>
              </w:rPr>
              <w:t>;</w:t>
            </w:r>
            <w:r>
              <w:rPr>
                <w:rFonts w:ascii="Times New Roman" w:hAnsi="Times New Roman" w:cs="Times New Roman"/>
                <w:color w:val="007400"/>
              </w:rPr>
              <w:t xml:space="preserve"> //</w:t>
            </w:r>
            <w:r>
              <w:rPr>
                <w:rFonts w:ascii="Times New Roman" w:hAnsi="Times New Roman" w:cs="Times New Roman"/>
                <w:color w:val="007400"/>
              </w:rPr>
              <w:t>显示账户信息</w:t>
            </w:r>
          </w:p>
          <w:p w14:paraId="235AE96B" w14:textId="77777777" w:rsidR="002C42DA" w:rsidRDefault="00000000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};</w:t>
            </w:r>
          </w:p>
          <w:p w14:paraId="71B966AA" w14:textId="77777777" w:rsidR="002C42DA" w:rsidRDefault="00000000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AA0D91"/>
              </w:rPr>
            </w:pPr>
            <w:r>
              <w:rPr>
                <w:rFonts w:ascii="Times New Roman" w:hAnsi="Times New Roman" w:cs="Times New Roman"/>
                <w:color w:val="007400"/>
              </w:rPr>
              <w:t>//</w:t>
            </w:r>
            <w:r>
              <w:rPr>
                <w:rFonts w:ascii="Times New Roman" w:hAnsi="Times New Roman" w:cs="Times New Roman"/>
                <w:color w:val="007400"/>
              </w:rPr>
              <w:t>计算年息</w:t>
            </w:r>
          </w:p>
          <w:p w14:paraId="70A47BD2" w14:textId="77777777" w:rsidR="002C42DA" w:rsidRDefault="00000000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AA0D91"/>
              </w:rPr>
              <w:t>void</w:t>
            </w:r>
            <w:r>
              <w:rPr>
                <w:rFonts w:ascii="Times New Roman" w:hAnsi="Times New Roman" w:cs="Times New Roman"/>
                <w:color w:val="000000"/>
              </w:rPr>
              <w:t xml:space="preserve"> SavingsAccount::settle(</w:t>
            </w:r>
            <w:r>
              <w:rPr>
                <w:rFonts w:ascii="Times New Roman" w:hAnsi="Times New Roman" w:cs="Times New Roman"/>
                <w:color w:val="AA0D91"/>
              </w:rPr>
              <w:t>int</w:t>
            </w:r>
            <w:r>
              <w:rPr>
                <w:rFonts w:ascii="Times New Roman" w:hAnsi="Times New Roman" w:cs="Times New Roman"/>
                <w:color w:val="000000"/>
              </w:rPr>
              <w:t xml:space="preserve"> date) {</w:t>
            </w:r>
          </w:p>
          <w:p w14:paraId="712F0F10" w14:textId="77777777" w:rsidR="002C42DA" w:rsidRDefault="00000000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</w:rPr>
              <w:tab/>
            </w:r>
            <w:r>
              <w:rPr>
                <w:rFonts w:ascii="Times New Roman" w:hAnsi="Times New Roman" w:cs="Times New Roman"/>
                <w:color w:val="AA0D91"/>
              </w:rPr>
              <w:t>double</w:t>
            </w:r>
            <w:r>
              <w:rPr>
                <w:rFonts w:ascii="Times New Roman" w:hAnsi="Times New Roman" w:cs="Times New Roman"/>
                <w:color w:val="000000"/>
              </w:rPr>
              <w:t xml:space="preserve"> interest = accumulate(date) * rate / </w:t>
            </w:r>
            <w:r>
              <w:rPr>
                <w:rFonts w:ascii="Times New Roman" w:hAnsi="Times New Roman" w:cs="Times New Roman"/>
                <w:color w:val="1C00CF"/>
              </w:rPr>
              <w:t>365</w:t>
            </w:r>
            <w:r>
              <w:rPr>
                <w:rFonts w:ascii="Times New Roman" w:hAnsi="Times New Roman" w:cs="Times New Roman"/>
                <w:color w:val="000000"/>
              </w:rPr>
              <w:t>;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14:paraId="3561C8AE" w14:textId="77777777" w:rsidR="002C42DA" w:rsidRDefault="00000000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</w:rPr>
              <w:tab/>
            </w:r>
            <w:r>
              <w:rPr>
                <w:rFonts w:ascii="Times New Roman" w:hAnsi="Times New Roman" w:cs="Times New Roman"/>
                <w:color w:val="AA0D91"/>
              </w:rPr>
              <w:t>if</w:t>
            </w:r>
            <w:r>
              <w:rPr>
                <w:rFonts w:ascii="Times New Roman" w:hAnsi="Times New Roman" w:cs="Times New Roman"/>
                <w:color w:val="000000"/>
              </w:rPr>
              <w:t xml:space="preserve"> (interest != </w:t>
            </w:r>
            <w:r>
              <w:rPr>
                <w:rFonts w:ascii="Times New Roman" w:hAnsi="Times New Roman" w:cs="Times New Roman"/>
                <w:color w:val="1C00CF"/>
              </w:rPr>
              <w:t>0</w:t>
            </w:r>
            <w:r>
              <w:rPr>
                <w:rFonts w:ascii="Times New Roman" w:hAnsi="Times New Roman" w:cs="Times New Roman"/>
                <w:color w:val="000000"/>
              </w:rPr>
              <w:t>)</w:t>
            </w:r>
          </w:p>
          <w:p w14:paraId="035C9C66" w14:textId="77777777" w:rsidR="002C42DA" w:rsidRDefault="00000000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</w:rPr>
              <w:tab/>
            </w:r>
            <w:r>
              <w:rPr>
                <w:rFonts w:ascii="Times New Roman" w:hAnsi="Times New Roman" w:cs="Times New Roman"/>
                <w:color w:val="000000"/>
              </w:rPr>
              <w:tab/>
              <w:t>record(date, interest);</w:t>
            </w:r>
          </w:p>
          <w:p w14:paraId="12E898B9" w14:textId="77777777" w:rsidR="002C42DA" w:rsidRDefault="00000000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ab/>
              <w:t xml:space="preserve">accumulation = </w:t>
            </w:r>
            <w:r>
              <w:rPr>
                <w:rFonts w:ascii="Times New Roman" w:hAnsi="Times New Roman" w:cs="Times New Roman"/>
                <w:color w:val="1C00CF"/>
              </w:rPr>
              <w:t>0</w:t>
            </w:r>
            <w:r>
              <w:rPr>
                <w:rFonts w:ascii="Times New Roman" w:hAnsi="Times New Roman" w:cs="Times New Roman"/>
                <w:color w:val="000000"/>
              </w:rPr>
              <w:t>;</w:t>
            </w:r>
          </w:p>
          <w:p w14:paraId="0037B65F" w14:textId="77777777" w:rsidR="002C42DA" w:rsidRDefault="00000000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}</w:t>
            </w:r>
          </w:p>
        </w:tc>
      </w:tr>
    </w:tbl>
    <w:p w14:paraId="0894AB7A" w14:textId="77777777" w:rsidR="002C42DA" w:rsidRDefault="002C42DA">
      <w:pPr>
        <w:tabs>
          <w:tab w:val="left" w:pos="593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4A832955" w14:textId="77777777" w:rsidR="002C42DA" w:rsidRDefault="00000000">
      <w:pPr>
        <w:tabs>
          <w:tab w:val="left" w:pos="593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代码片段</w:t>
      </w:r>
      <w:r>
        <w:rPr>
          <w:rFonts w:ascii="Times New Roman" w:hAnsi="Times New Roman" w:cs="Times New Roman"/>
          <w:color w:val="000000"/>
        </w:rPr>
        <w:t xml:space="preserve">1 </w:t>
      </w:r>
      <w:r>
        <w:rPr>
          <w:rFonts w:ascii="Times New Roman" w:hAnsi="Times New Roman" w:cs="Times New Roman"/>
          <w:color w:val="000000"/>
        </w:rPr>
        <w:t>储蓄账户类的关键代码</w:t>
      </w:r>
    </w:p>
    <w:p w14:paraId="24D57CB2" w14:textId="77777777" w:rsidR="002C42DA" w:rsidRDefault="002C42DA">
      <w:pPr>
        <w:tabs>
          <w:tab w:val="left" w:pos="593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2D1D71D6" w14:textId="77777777" w:rsidR="002C42DA" w:rsidRDefault="00000000">
      <w:pPr>
        <w:tabs>
          <w:tab w:val="left" w:pos="593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(</w:t>
      </w:r>
      <w:r>
        <w:rPr>
          <w:rFonts w:ascii="Times New Roman" w:hAnsi="Times New Roman" w:cs="Times New Roman"/>
          <w:color w:val="000000"/>
        </w:rPr>
        <w:t>请用方框将代码圈住，并在方框下面写上这段代码的序号和名称，没写注释的同学注意在代码上加注释</w:t>
      </w:r>
      <w:r>
        <w:rPr>
          <w:rFonts w:ascii="Times New Roman" w:hAnsi="Times New Roman" w:cs="Times New Roman" w:hint="eastAsia"/>
          <w:color w:val="000000"/>
        </w:rPr>
        <w:t>)</w:t>
      </w:r>
    </w:p>
    <w:p w14:paraId="5DA4E8EB" w14:textId="77777777" w:rsidR="002C42DA" w:rsidRDefault="002C42DA">
      <w:pPr>
        <w:tabs>
          <w:tab w:val="left" w:pos="593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highlight w:val="yellow"/>
        </w:rPr>
      </w:pPr>
    </w:p>
    <w:p w14:paraId="1A8878D5" w14:textId="77777777" w:rsidR="002C42DA" w:rsidRDefault="00000000">
      <w:pPr>
        <w:tabs>
          <w:tab w:val="left" w:pos="593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 w:hint="eastAsia"/>
          <w:color w:val="000000"/>
        </w:rPr>
        <w:t>3.</w:t>
      </w:r>
      <w:r>
        <w:rPr>
          <w:rFonts w:ascii="Times New Roman" w:hAnsi="Times New Roman" w:cs="Times New Roman" w:hint="eastAsia"/>
          <w:color w:val="000000"/>
        </w:rPr>
        <w:t>测试</w:t>
      </w:r>
    </w:p>
    <w:p w14:paraId="009047B8" w14:textId="77777777" w:rsidR="002C42DA" w:rsidRDefault="00000000">
      <w:pPr>
        <w:spacing w:line="360" w:lineRule="auto"/>
        <w:rPr>
          <w:szCs w:val="28"/>
        </w:rPr>
      </w:pPr>
      <w:r>
        <w:rPr>
          <w:rFonts w:hint="eastAsia"/>
          <w:szCs w:val="28"/>
        </w:rPr>
        <w:t>（1）测试用例1：</w:t>
      </w:r>
      <w:r>
        <w:rPr>
          <w:szCs w:val="28"/>
        </w:rPr>
        <w:t>a s S3755217 0.015（用户输入正确数据）</w:t>
      </w:r>
    </w:p>
    <w:p w14:paraId="3A1C0422" w14:textId="77777777" w:rsidR="002C42DA" w:rsidRDefault="00000000">
      <w:pPr>
        <w:spacing w:line="360" w:lineRule="auto"/>
        <w:ind w:firstLineChars="200" w:firstLine="480"/>
        <w:rPr>
          <w:szCs w:val="28"/>
        </w:rPr>
      </w:pPr>
      <w:r>
        <w:rPr>
          <w:rFonts w:hint="eastAsia"/>
          <w:szCs w:val="28"/>
        </w:rPr>
        <w:t>得到的运行截图如下：</w:t>
      </w:r>
    </w:p>
    <w:p w14:paraId="5FD75F39" w14:textId="77777777" w:rsidR="002C42DA" w:rsidRDefault="0000000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5E030F" wp14:editId="29A84C3D">
            <wp:extent cx="5262245" cy="2665730"/>
            <wp:effectExtent l="0" t="0" r="14605" b="1270"/>
            <wp:docPr id="4" name="图片 4" descr="屏幕快照%202018-03-20%2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快照%202018-03-20%20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CEEF6" w14:textId="77777777" w:rsidR="002C42DA" w:rsidRDefault="0000000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分析：设计这个测试用例的目的是什么？测出的结果表明什么？</w:t>
      </w:r>
    </w:p>
    <w:p w14:paraId="42184ABA" w14:textId="77777777" w:rsidR="002C42DA" w:rsidRDefault="002C42DA">
      <w:pPr>
        <w:spacing w:line="360" w:lineRule="auto"/>
        <w:rPr>
          <w:szCs w:val="28"/>
        </w:rPr>
      </w:pPr>
    </w:p>
    <w:p w14:paraId="38F7A8F9" w14:textId="77777777" w:rsidR="002C42DA" w:rsidRDefault="00000000">
      <w:pPr>
        <w:spacing w:line="360" w:lineRule="auto"/>
        <w:rPr>
          <w:szCs w:val="28"/>
        </w:rPr>
      </w:pPr>
      <w:r>
        <w:rPr>
          <w:rFonts w:hint="eastAsia"/>
          <w:szCs w:val="28"/>
        </w:rPr>
        <w:t>（2）</w:t>
      </w:r>
      <w:r>
        <w:rPr>
          <w:szCs w:val="28"/>
        </w:rPr>
        <w:t>测试用例2：100 s S3755217 0.015（用户输入了错误的选项）</w:t>
      </w:r>
    </w:p>
    <w:p w14:paraId="101A2569" w14:textId="77777777" w:rsidR="002C42DA" w:rsidRDefault="00000000">
      <w:pPr>
        <w:spacing w:line="360" w:lineRule="auto"/>
        <w:rPr>
          <w:szCs w:val="28"/>
        </w:rPr>
      </w:pPr>
      <w:r>
        <w:rPr>
          <w:szCs w:val="28"/>
        </w:rPr>
        <w:t>。。。</w:t>
      </w:r>
    </w:p>
    <w:p w14:paraId="5619F586" w14:textId="77777777" w:rsidR="002C42DA" w:rsidRDefault="00000000">
      <w:pPr>
        <w:spacing w:line="360" w:lineRule="auto"/>
        <w:rPr>
          <w:szCs w:val="28"/>
        </w:rPr>
      </w:pPr>
      <w:r>
        <w:rPr>
          <w:rFonts w:hint="eastAsia"/>
          <w:szCs w:val="28"/>
        </w:rPr>
        <w:t>（3）</w:t>
      </w:r>
      <w:r>
        <w:rPr>
          <w:szCs w:val="28"/>
        </w:rPr>
        <w:t>测试用例5: a s S3755217 50000（用户输入了错误的利率）</w:t>
      </w:r>
    </w:p>
    <w:p w14:paraId="3CED015A" w14:textId="77777777" w:rsidR="002C42DA" w:rsidRDefault="002C42DA">
      <w:pPr>
        <w:spacing w:line="360" w:lineRule="auto"/>
        <w:rPr>
          <w:szCs w:val="28"/>
        </w:rPr>
      </w:pPr>
    </w:p>
    <w:p w14:paraId="6B59B435" w14:textId="77777777" w:rsidR="002C42DA" w:rsidRDefault="00000000">
      <w:pPr>
        <w:spacing w:line="360" w:lineRule="auto"/>
        <w:rPr>
          <w:szCs w:val="28"/>
        </w:rPr>
      </w:pPr>
      <w:r>
        <w:rPr>
          <w:szCs w:val="28"/>
        </w:rPr>
        <w:t>(</w:t>
      </w:r>
      <w:r>
        <w:rPr>
          <w:rFonts w:hint="eastAsia"/>
          <w:szCs w:val="28"/>
        </w:rPr>
        <w:t>共</w:t>
      </w:r>
      <w:r>
        <w:rPr>
          <w:szCs w:val="28"/>
        </w:rPr>
        <w:t>填写3-5个测试用例</w:t>
      </w:r>
      <w:r>
        <w:rPr>
          <w:rFonts w:hint="eastAsia"/>
          <w:szCs w:val="28"/>
        </w:rPr>
        <w:t>)</w:t>
      </w:r>
    </w:p>
    <w:p w14:paraId="6B633F46" w14:textId="77777777" w:rsidR="002C42DA" w:rsidRDefault="002C42DA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597F6188" w14:textId="77777777" w:rsidR="002C42DA" w:rsidRDefault="00000000">
      <w:pPr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【</w:t>
      </w:r>
      <w:r>
        <w:rPr>
          <w:rFonts w:ascii="Times New Roman" w:hAnsi="Times New Roman" w:cs="Times New Roman" w:hint="eastAsia"/>
          <w:bCs/>
        </w:rPr>
        <w:t>功能</w:t>
      </w:r>
      <w:r>
        <w:rPr>
          <w:rFonts w:ascii="Times New Roman" w:hAnsi="Times New Roman" w:cs="Times New Roman" w:hint="eastAsia"/>
          <w:bCs/>
        </w:rPr>
        <w:t>2</w:t>
      </w:r>
      <w:r>
        <w:rPr>
          <w:rFonts w:ascii="Times New Roman" w:hAnsi="Times New Roman" w:cs="Times New Roman" w:hint="eastAsia"/>
          <w:bCs/>
        </w:rPr>
        <w:t>：</w:t>
      </w:r>
      <w:r>
        <w:rPr>
          <w:rFonts w:ascii="Times New Roman" w:hAnsi="Times New Roman" w:cs="Times New Roman"/>
          <w:bCs/>
        </w:rPr>
        <w:t>建立简单的储蓄账户</w:t>
      </w:r>
      <w:r>
        <w:rPr>
          <w:rFonts w:ascii="Times New Roman" w:hAnsi="Times New Roman" w:cs="Times New Roman"/>
          <w:b/>
          <w:bCs/>
        </w:rPr>
        <w:t>】</w:t>
      </w:r>
    </w:p>
    <w:p w14:paraId="06CD770D" w14:textId="77777777" w:rsidR="002C42DA" w:rsidRDefault="0000000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……</w:t>
      </w:r>
    </w:p>
    <w:p w14:paraId="135CDCA1" w14:textId="77777777" w:rsidR="002C42DA" w:rsidRDefault="0000000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……</w:t>
      </w:r>
    </w:p>
    <w:p w14:paraId="49180990" w14:textId="77777777" w:rsidR="00F97AA9" w:rsidRDefault="00000000" w:rsidP="00F97AA9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……</w:t>
      </w:r>
    </w:p>
    <w:p w14:paraId="2892B44E" w14:textId="3A33A391" w:rsidR="00F97AA9" w:rsidRDefault="00F97AA9" w:rsidP="00F97AA9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【功能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：</w:t>
      </w:r>
      <w:r>
        <w:rPr>
          <w:rFonts w:hint="eastAsia"/>
          <w:szCs w:val="28"/>
        </w:rPr>
        <w:t>增加了日期构造异常处理机制</w:t>
      </w:r>
      <w:r>
        <w:rPr>
          <w:rFonts w:ascii="Times New Roman" w:hAnsi="Times New Roman" w:cs="Times New Roman" w:hint="eastAsia"/>
        </w:rPr>
        <w:t>】</w:t>
      </w:r>
    </w:p>
    <w:p w14:paraId="30DEFB69" w14:textId="7C1E3FBF" w:rsidR="00F97AA9" w:rsidRPr="00057208" w:rsidRDefault="00F97AA9" w:rsidP="007F3CD2">
      <w:pPr>
        <w:pStyle w:val="aa"/>
        <w:numPr>
          <w:ilvl w:val="0"/>
          <w:numId w:val="1"/>
        </w:numPr>
        <w:pBdr>
          <w:bottom w:val="single" w:sz="4" w:space="0" w:color="auto"/>
        </w:pBd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057208">
        <w:rPr>
          <w:rFonts w:ascii="Times New Roman" w:hAnsi="Times New Roman" w:cs="Times New Roman" w:hint="eastAsia"/>
          <w:sz w:val="24"/>
          <w:szCs w:val="24"/>
        </w:rPr>
        <w:t>设计</w:t>
      </w:r>
      <w:r w:rsidR="00057208">
        <w:rPr>
          <w:rFonts w:ascii="Times New Roman" w:hAnsi="Times New Roman" w:cs="Times New Roman" w:hint="eastAsia"/>
          <w:sz w:val="24"/>
          <w:szCs w:val="24"/>
        </w:rPr>
        <w:t>：定义了一个新的类用来处理日期的异常</w:t>
      </w:r>
      <w:r w:rsidR="00637872">
        <w:rPr>
          <w:rFonts w:ascii="Times New Roman" w:hAnsi="Times New Roman" w:cs="Times New Roman" w:hint="eastAsia"/>
          <w:sz w:val="24"/>
          <w:szCs w:val="24"/>
        </w:rPr>
        <w:t>，当输入的</w:t>
      </w:r>
      <w:r w:rsidR="002D5DC8">
        <w:rPr>
          <w:rFonts w:ascii="Times New Roman" w:hAnsi="Times New Roman" w:cs="Times New Roman" w:hint="eastAsia"/>
          <w:sz w:val="24"/>
          <w:szCs w:val="24"/>
        </w:rPr>
        <w:t>日期不合法时，抛出这个异常</w:t>
      </w:r>
      <w:r w:rsidR="006E72B6">
        <w:rPr>
          <w:rFonts w:ascii="Times New Roman" w:hAnsi="Times New Roman" w:cs="Times New Roman" w:hint="eastAsia"/>
          <w:sz w:val="24"/>
          <w:szCs w:val="24"/>
        </w:rPr>
        <w:t>。</w:t>
      </w:r>
    </w:p>
    <w:p w14:paraId="1CFFF110" w14:textId="50D90E59" w:rsidR="00B076EB" w:rsidRDefault="00F97AA9" w:rsidP="00B076EB">
      <w:pPr>
        <w:pStyle w:val="aa"/>
        <w:numPr>
          <w:ilvl w:val="0"/>
          <w:numId w:val="1"/>
        </w:numPr>
        <w:pBdr>
          <w:bottom w:val="single" w:sz="4" w:space="0" w:color="auto"/>
        </w:pBd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057208">
        <w:rPr>
          <w:rFonts w:ascii="Times New Roman" w:hAnsi="Times New Roman" w:cs="Times New Roman" w:hint="eastAsia"/>
          <w:sz w:val="24"/>
          <w:szCs w:val="24"/>
        </w:rPr>
        <w:t>实现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76EB" w14:paraId="3D2113C7" w14:textId="77777777" w:rsidTr="00B076EB">
        <w:tc>
          <w:tcPr>
            <w:tcW w:w="8296" w:type="dxa"/>
          </w:tcPr>
          <w:p w14:paraId="6C95235A" w14:textId="0334F3C4" w:rsidR="00AB40D5" w:rsidRPr="00AB40D5" w:rsidRDefault="00AB40D5" w:rsidP="00AB40D5">
            <w:pPr>
              <w:rPr>
                <w:color w:val="333333"/>
              </w:rPr>
            </w:pPr>
            <w:r w:rsidRPr="00AB40D5">
              <w:t xml:space="preserve">class </w:t>
            </w:r>
            <w:r w:rsidRPr="00AB40D5">
              <w:rPr>
                <w:color w:val="008080"/>
              </w:rPr>
              <w:t xml:space="preserve">DateException </w:t>
            </w:r>
            <w:r w:rsidRPr="00AB40D5">
              <w:t xml:space="preserve">: public </w:t>
            </w:r>
            <w:r w:rsidRPr="00AB40D5">
              <w:rPr>
                <w:color w:val="008080"/>
              </w:rPr>
              <w:t>exception</w:t>
            </w:r>
            <w:r w:rsidRPr="00AB40D5">
              <w:rPr>
                <w:color w:val="63A35C"/>
              </w:rPr>
              <w:t>{</w:t>
            </w:r>
            <w:r w:rsidRPr="00AB40D5">
              <w:rPr>
                <w:color w:val="63A35C"/>
              </w:rPr>
              <w:br/>
            </w:r>
            <w:r w:rsidRPr="00AB40D5">
              <w:t>public:</w:t>
            </w:r>
            <w:r w:rsidRPr="00AB40D5">
              <w:br/>
              <w:t xml:space="preserve">    const char *</w:t>
            </w:r>
            <w:r w:rsidRPr="00AB40D5">
              <w:rPr>
                <w:color w:val="795DA3"/>
              </w:rPr>
              <w:t>what</w:t>
            </w:r>
            <w:r w:rsidRPr="00AB40D5">
              <w:rPr>
                <w:color w:val="63A35C"/>
              </w:rPr>
              <w:t xml:space="preserve">() </w:t>
            </w:r>
            <w:r w:rsidRPr="00AB40D5">
              <w:t>const noexcept override</w:t>
            </w:r>
            <w:r w:rsidRPr="00AB40D5">
              <w:rPr>
                <w:color w:val="63A35C"/>
              </w:rPr>
              <w:t>{</w:t>
            </w:r>
            <w:r w:rsidRPr="00AB40D5">
              <w:rPr>
                <w:color w:val="63A35C"/>
              </w:rPr>
              <w:br/>
              <w:t xml:space="preserve">        </w:t>
            </w:r>
            <w:r w:rsidRPr="00AB40D5">
              <w:t xml:space="preserve">return </w:t>
            </w:r>
            <w:r w:rsidRPr="00AB40D5">
              <w:rPr>
                <w:color w:val="183691"/>
              </w:rPr>
              <w:t>"Not a right Date. Please input again."</w:t>
            </w:r>
            <w:r w:rsidRPr="00AB40D5">
              <w:rPr>
                <w:color w:val="63A35C"/>
              </w:rPr>
              <w:t>;</w:t>
            </w:r>
            <w:r w:rsidRPr="00AB40D5">
              <w:rPr>
                <w:color w:val="63A35C"/>
              </w:rPr>
              <w:br/>
              <w:t xml:space="preserve">    }</w:t>
            </w:r>
            <w:r w:rsidRPr="00AB40D5">
              <w:rPr>
                <w:color w:val="63A35C"/>
              </w:rPr>
              <w:br/>
              <w:t>};</w:t>
            </w:r>
          </w:p>
          <w:p w14:paraId="41992885" w14:textId="77777777" w:rsidR="00B076EB" w:rsidRDefault="00AB40D5" w:rsidP="00AB40D5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lastRenderedPageBreak/>
              <w:t>下面是用来调用这个方法的：</w:t>
            </w:r>
          </w:p>
          <w:p w14:paraId="062E668E" w14:textId="33BF2EA6" w:rsidR="00BD7C80" w:rsidRPr="00BD7C80" w:rsidRDefault="00BD7C80" w:rsidP="00BD7C80">
            <w:pPr>
              <w:rPr>
                <w:rFonts w:asciiTheme="minorHAnsi" w:hAnsiTheme="minorHAnsi" w:cstheme="minorBidi"/>
                <w:color w:val="333333"/>
                <w:sz w:val="21"/>
                <w:szCs w:val="22"/>
              </w:rPr>
            </w:pPr>
            <w:r>
              <w:rPr>
                <w:color w:val="008080"/>
              </w:rPr>
              <w:t>Date</w:t>
            </w:r>
            <w:r>
              <w:rPr>
                <w:color w:val="A71D5D"/>
              </w:rPr>
              <w:t>::</w:t>
            </w:r>
            <w:r>
              <w:rPr>
                <w:color w:val="795DA3"/>
              </w:rPr>
              <w:t>Date</w:t>
            </w:r>
            <w:r>
              <w:t>(</w:t>
            </w:r>
            <w:r>
              <w:rPr>
                <w:color w:val="A71D5D"/>
              </w:rPr>
              <w:t xml:space="preserve">int </w:t>
            </w:r>
            <w:r>
              <w:rPr>
                <w:color w:val="333333"/>
              </w:rPr>
              <w:t>year</w:t>
            </w:r>
            <w:r>
              <w:t xml:space="preserve">, </w:t>
            </w:r>
            <w:r>
              <w:rPr>
                <w:color w:val="A71D5D"/>
              </w:rPr>
              <w:t xml:space="preserve">int </w:t>
            </w:r>
            <w:r>
              <w:rPr>
                <w:color w:val="333333"/>
              </w:rPr>
              <w:t>month</w:t>
            </w:r>
            <w:r>
              <w:t xml:space="preserve">, </w:t>
            </w:r>
            <w:r>
              <w:rPr>
                <w:color w:val="A71D5D"/>
              </w:rPr>
              <w:t xml:space="preserve">int </w:t>
            </w:r>
            <w:r>
              <w:rPr>
                <w:color w:val="333333"/>
              </w:rPr>
              <w:t>day</w:t>
            </w:r>
            <w:r>
              <w:t>)</w:t>
            </w:r>
            <w:r>
              <w:rPr>
                <w:color w:val="A71D5D"/>
              </w:rPr>
              <w:t>:</w:t>
            </w:r>
            <w:r>
              <w:rPr>
                <w:color w:val="990073"/>
              </w:rPr>
              <w:t>year</w:t>
            </w:r>
            <w:r>
              <w:t>(</w:t>
            </w:r>
            <w:r>
              <w:rPr>
                <w:color w:val="333333"/>
              </w:rPr>
              <w:t>year</w:t>
            </w:r>
            <w:r>
              <w:t xml:space="preserve">), </w:t>
            </w:r>
            <w:r>
              <w:rPr>
                <w:color w:val="990073"/>
              </w:rPr>
              <w:t>month</w:t>
            </w:r>
            <w:r>
              <w:t>(</w:t>
            </w:r>
            <w:r>
              <w:rPr>
                <w:color w:val="333333"/>
              </w:rPr>
              <w:t>month</w:t>
            </w:r>
            <w:r>
              <w:t xml:space="preserve">), </w:t>
            </w:r>
            <w:r>
              <w:rPr>
                <w:color w:val="990073"/>
              </w:rPr>
              <w:t>day</w:t>
            </w:r>
            <w:r>
              <w:t>(</w:t>
            </w:r>
            <w:r>
              <w:rPr>
                <w:color w:val="333333"/>
              </w:rPr>
              <w:t>day</w:t>
            </w:r>
            <w:r>
              <w:t>)</w:t>
            </w:r>
            <w:r>
              <w:br/>
              <w:t>{</w:t>
            </w:r>
            <w:r>
              <w:br/>
              <w:t xml:space="preserve">    </w:t>
            </w:r>
            <w:r>
              <w:rPr>
                <w:color w:val="A71D5D"/>
              </w:rPr>
              <w:t xml:space="preserve">int </w:t>
            </w:r>
            <w:r>
              <w:rPr>
                <w:color w:val="0086B3"/>
              </w:rPr>
              <w:t>days_in_month</w:t>
            </w:r>
            <w:r>
              <w:t>[</w:t>
            </w:r>
            <w:r>
              <w:rPr>
                <w:color w:val="0086B3"/>
              </w:rPr>
              <w:t>13</w:t>
            </w:r>
            <w:r>
              <w:t xml:space="preserve">] </w:t>
            </w:r>
            <w:r>
              <w:rPr>
                <w:color w:val="A71D5D"/>
              </w:rPr>
              <w:t xml:space="preserve">= </w:t>
            </w:r>
            <w:r>
              <w:t>{</w:t>
            </w:r>
            <w:r>
              <w:rPr>
                <w:color w:val="0086B3"/>
              </w:rPr>
              <w:t>0</w:t>
            </w:r>
            <w:r>
              <w:t xml:space="preserve">, </w:t>
            </w:r>
            <w:r>
              <w:rPr>
                <w:color w:val="0086B3"/>
              </w:rPr>
              <w:t>31</w:t>
            </w:r>
            <w:r>
              <w:t>, (</w:t>
            </w:r>
            <w:r>
              <w:rPr>
                <w:color w:val="0086B3"/>
              </w:rPr>
              <w:t xml:space="preserve">28 </w:t>
            </w:r>
            <w:r>
              <w:rPr>
                <w:color w:val="A71D5D"/>
              </w:rPr>
              <w:t xml:space="preserve">+ </w:t>
            </w:r>
            <w:r>
              <w:t>((</w:t>
            </w:r>
            <w:r>
              <w:rPr>
                <w:color w:val="333333"/>
              </w:rPr>
              <w:t xml:space="preserve">year </w:t>
            </w:r>
            <w:r>
              <w:rPr>
                <w:color w:val="A71D5D"/>
              </w:rPr>
              <w:t xml:space="preserve">% </w:t>
            </w:r>
            <w:r>
              <w:rPr>
                <w:color w:val="0086B3"/>
              </w:rPr>
              <w:t xml:space="preserve">4 </w:t>
            </w:r>
            <w:r>
              <w:rPr>
                <w:color w:val="A71D5D"/>
              </w:rPr>
              <w:t xml:space="preserve">== </w:t>
            </w:r>
            <w:r>
              <w:rPr>
                <w:color w:val="0086B3"/>
              </w:rPr>
              <w:t xml:space="preserve">0 </w:t>
            </w:r>
            <w:r>
              <w:rPr>
                <w:color w:val="A71D5D"/>
              </w:rPr>
              <w:t xml:space="preserve">&amp;&amp; </w:t>
            </w:r>
            <w:r>
              <w:rPr>
                <w:color w:val="333333"/>
              </w:rPr>
              <w:t xml:space="preserve">year </w:t>
            </w:r>
            <w:r>
              <w:rPr>
                <w:color w:val="A71D5D"/>
              </w:rPr>
              <w:t xml:space="preserve">% </w:t>
            </w:r>
            <w:r>
              <w:rPr>
                <w:color w:val="0086B3"/>
              </w:rPr>
              <w:t xml:space="preserve">100 </w:t>
            </w:r>
            <w:r>
              <w:rPr>
                <w:color w:val="A71D5D"/>
              </w:rPr>
              <w:t xml:space="preserve">!= </w:t>
            </w:r>
            <w:r>
              <w:rPr>
                <w:color w:val="0086B3"/>
              </w:rPr>
              <w:t>0</w:t>
            </w:r>
            <w:r>
              <w:t xml:space="preserve">) </w:t>
            </w:r>
            <w:r>
              <w:rPr>
                <w:color w:val="A71D5D"/>
              </w:rPr>
              <w:t xml:space="preserve">|| </w:t>
            </w:r>
            <w:r>
              <w:t>(</w:t>
            </w:r>
            <w:r>
              <w:rPr>
                <w:color w:val="333333"/>
              </w:rPr>
              <w:t xml:space="preserve">year </w:t>
            </w:r>
            <w:r>
              <w:rPr>
                <w:color w:val="A71D5D"/>
              </w:rPr>
              <w:t xml:space="preserve">% </w:t>
            </w:r>
            <w:r>
              <w:rPr>
                <w:color w:val="0086B3"/>
              </w:rPr>
              <w:t xml:space="preserve">400 </w:t>
            </w:r>
            <w:r>
              <w:rPr>
                <w:color w:val="A71D5D"/>
              </w:rPr>
              <w:t xml:space="preserve">== </w:t>
            </w:r>
            <w:r>
              <w:rPr>
                <w:color w:val="0086B3"/>
              </w:rPr>
              <w:t>0</w:t>
            </w:r>
            <w:r>
              <w:t xml:space="preserve">))), </w:t>
            </w:r>
            <w:r>
              <w:rPr>
                <w:color w:val="0086B3"/>
              </w:rPr>
              <w:t>31</w:t>
            </w:r>
            <w:r>
              <w:t xml:space="preserve">, </w:t>
            </w:r>
            <w:r>
              <w:rPr>
                <w:color w:val="0086B3"/>
              </w:rPr>
              <w:t>30</w:t>
            </w:r>
            <w:r>
              <w:t xml:space="preserve">, </w:t>
            </w:r>
            <w:r>
              <w:rPr>
                <w:color w:val="0086B3"/>
              </w:rPr>
              <w:t>31</w:t>
            </w:r>
            <w:r>
              <w:t xml:space="preserve">, </w:t>
            </w:r>
            <w:r>
              <w:rPr>
                <w:color w:val="0086B3"/>
              </w:rPr>
              <w:t>30</w:t>
            </w:r>
            <w:r>
              <w:t xml:space="preserve">, </w:t>
            </w:r>
            <w:r>
              <w:rPr>
                <w:color w:val="0086B3"/>
              </w:rPr>
              <w:t>31</w:t>
            </w:r>
            <w:r>
              <w:t xml:space="preserve">, </w:t>
            </w:r>
            <w:r>
              <w:rPr>
                <w:color w:val="0086B3"/>
              </w:rPr>
              <w:t>31</w:t>
            </w:r>
            <w:r>
              <w:t xml:space="preserve">, </w:t>
            </w:r>
            <w:r>
              <w:rPr>
                <w:color w:val="0086B3"/>
              </w:rPr>
              <w:t>30</w:t>
            </w:r>
            <w:r>
              <w:t xml:space="preserve">, </w:t>
            </w:r>
            <w:r>
              <w:rPr>
                <w:color w:val="0086B3"/>
              </w:rPr>
              <w:t>31</w:t>
            </w:r>
            <w:r>
              <w:t xml:space="preserve">, </w:t>
            </w:r>
            <w:r>
              <w:rPr>
                <w:color w:val="0086B3"/>
              </w:rPr>
              <w:t>30</w:t>
            </w:r>
            <w:r>
              <w:t xml:space="preserve">, </w:t>
            </w:r>
            <w:r>
              <w:rPr>
                <w:color w:val="0086B3"/>
              </w:rPr>
              <w:t>31</w:t>
            </w:r>
            <w:r>
              <w:t>};</w:t>
            </w:r>
            <w:r>
              <w:br/>
              <w:t xml:space="preserve">    </w:t>
            </w:r>
            <w:r>
              <w:rPr>
                <w:color w:val="A71D5D"/>
              </w:rPr>
              <w:t>if</w:t>
            </w:r>
            <w:r>
              <w:t>(</w:t>
            </w:r>
            <w:r>
              <w:rPr>
                <w:color w:val="333333"/>
              </w:rPr>
              <w:t xml:space="preserve">year </w:t>
            </w:r>
            <w:r>
              <w:rPr>
                <w:color w:val="A71D5D"/>
              </w:rPr>
              <w:t xml:space="preserve">&lt; </w:t>
            </w:r>
            <w:r>
              <w:rPr>
                <w:color w:val="0086B3"/>
              </w:rPr>
              <w:t xml:space="preserve">1900 </w:t>
            </w:r>
            <w:r>
              <w:rPr>
                <w:color w:val="A71D5D"/>
              </w:rPr>
              <w:t xml:space="preserve">|| </w:t>
            </w:r>
            <w:r>
              <w:rPr>
                <w:color w:val="333333"/>
              </w:rPr>
              <w:t xml:space="preserve">month </w:t>
            </w:r>
            <w:r>
              <w:rPr>
                <w:color w:val="A71D5D"/>
              </w:rPr>
              <w:t xml:space="preserve">&gt; </w:t>
            </w:r>
            <w:r>
              <w:rPr>
                <w:color w:val="0086B3"/>
              </w:rPr>
              <w:t xml:space="preserve">12 </w:t>
            </w:r>
            <w:r>
              <w:rPr>
                <w:color w:val="A71D5D"/>
              </w:rPr>
              <w:t xml:space="preserve">|| </w:t>
            </w:r>
            <w:r>
              <w:rPr>
                <w:color w:val="333333"/>
              </w:rPr>
              <w:t xml:space="preserve">month </w:t>
            </w:r>
            <w:r>
              <w:rPr>
                <w:color w:val="A71D5D"/>
              </w:rPr>
              <w:t xml:space="preserve">&lt; </w:t>
            </w:r>
            <w:r>
              <w:rPr>
                <w:color w:val="0086B3"/>
              </w:rPr>
              <w:t xml:space="preserve">1 </w:t>
            </w:r>
            <w:r>
              <w:rPr>
                <w:color w:val="A71D5D"/>
              </w:rPr>
              <w:t xml:space="preserve">|| </w:t>
            </w:r>
            <w:r>
              <w:rPr>
                <w:color w:val="333333"/>
              </w:rPr>
              <w:t xml:space="preserve">day </w:t>
            </w:r>
            <w:r>
              <w:rPr>
                <w:color w:val="A71D5D"/>
              </w:rPr>
              <w:t xml:space="preserve">&lt; </w:t>
            </w:r>
            <w:r>
              <w:rPr>
                <w:color w:val="0086B3"/>
              </w:rPr>
              <w:t xml:space="preserve">1 </w:t>
            </w:r>
            <w:r>
              <w:rPr>
                <w:color w:val="A71D5D"/>
              </w:rPr>
              <w:t xml:space="preserve">|| </w:t>
            </w:r>
            <w:r>
              <w:rPr>
                <w:color w:val="333333"/>
              </w:rPr>
              <w:t xml:space="preserve">day </w:t>
            </w:r>
            <w:r>
              <w:rPr>
                <w:color w:val="A71D5D"/>
              </w:rPr>
              <w:t xml:space="preserve">&gt; </w:t>
            </w:r>
            <w:r>
              <w:rPr>
                <w:color w:val="0086B3"/>
              </w:rPr>
              <w:t>days_in_month</w:t>
            </w:r>
            <w:r>
              <w:t>[</w:t>
            </w:r>
            <w:r>
              <w:rPr>
                <w:color w:val="333333"/>
              </w:rPr>
              <w:t>month</w:t>
            </w:r>
            <w:r>
              <w:t>]){</w:t>
            </w:r>
            <w:r>
              <w:br/>
              <w:t xml:space="preserve">        </w:t>
            </w:r>
            <w:r>
              <w:rPr>
                <w:color w:val="A71D5D"/>
              </w:rPr>
              <w:t xml:space="preserve">throw </w:t>
            </w:r>
            <w:r>
              <w:rPr>
                <w:color w:val="0086B3"/>
              </w:rPr>
              <w:t>DateException</w:t>
            </w:r>
            <w:r>
              <w:t>();</w:t>
            </w:r>
            <w:r>
              <w:br/>
              <w:t xml:space="preserve">    }</w:t>
            </w:r>
            <w:r>
              <w:br/>
              <w:t xml:space="preserve">    </w:t>
            </w:r>
            <w:r>
              <w:rPr>
                <w:color w:val="990073"/>
              </w:rPr>
              <w:t xml:space="preserve">totalDays </w:t>
            </w:r>
            <w:r>
              <w:rPr>
                <w:color w:val="A71D5D"/>
              </w:rPr>
              <w:t xml:space="preserve">= </w:t>
            </w:r>
            <w:r>
              <w:rPr>
                <w:color w:val="0086B3"/>
              </w:rPr>
              <w:t>distance</w:t>
            </w:r>
            <w:r>
              <w:t>();</w:t>
            </w:r>
            <w:r>
              <w:br/>
              <w:t>}</w:t>
            </w:r>
          </w:p>
        </w:tc>
      </w:tr>
    </w:tbl>
    <w:p w14:paraId="03EE86D9" w14:textId="77777777" w:rsidR="00B076EB" w:rsidRPr="00B076EB" w:rsidRDefault="00B076EB" w:rsidP="00B076EB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</w:p>
    <w:p w14:paraId="6EC747B9" w14:textId="1394A1FB" w:rsidR="00F97AA9" w:rsidRDefault="00F97AA9" w:rsidP="00F97AA9">
      <w:pPr>
        <w:pStyle w:val="aa"/>
        <w:numPr>
          <w:ilvl w:val="0"/>
          <w:numId w:val="1"/>
        </w:numPr>
        <w:pBdr>
          <w:bottom w:val="single" w:sz="4" w:space="0" w:color="auto"/>
        </w:pBd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测试</w:t>
      </w:r>
    </w:p>
    <w:p w14:paraId="23CAAEC5" w14:textId="1A7A2958" w:rsidR="00F640A3" w:rsidRPr="00932468" w:rsidRDefault="001E5571" w:rsidP="00932468">
      <w:pPr>
        <w:pStyle w:val="aa"/>
        <w:numPr>
          <w:ilvl w:val="0"/>
          <w:numId w:val="4"/>
        </w:numPr>
        <w:pBdr>
          <w:bottom w:val="single" w:sz="4" w:space="0" w:color="auto"/>
        </w:pBd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932468">
        <w:rPr>
          <w:rFonts w:ascii="Times New Roman" w:hAnsi="Times New Roman" w:cs="Times New Roman" w:hint="eastAsia"/>
          <w:sz w:val="24"/>
          <w:szCs w:val="24"/>
        </w:rPr>
        <w:t>测试用例</w:t>
      </w:r>
      <w:r w:rsidRPr="00932468">
        <w:rPr>
          <w:rFonts w:ascii="Times New Roman" w:hAnsi="Times New Roman" w:cs="Times New Roman" w:hint="eastAsia"/>
          <w:sz w:val="24"/>
          <w:szCs w:val="24"/>
        </w:rPr>
        <w:t>1</w:t>
      </w:r>
      <w:r w:rsidRPr="00932468">
        <w:rPr>
          <w:rFonts w:ascii="Times New Roman" w:hAnsi="Times New Roman" w:cs="Times New Roman"/>
          <w:sz w:val="24"/>
          <w:szCs w:val="24"/>
        </w:rPr>
        <w:t>:</w:t>
      </w:r>
      <w:r w:rsidRPr="00932468">
        <w:rPr>
          <w:rFonts w:ascii="Times New Roman" w:hAnsi="Times New Roman" w:cs="Times New Roman" w:hint="eastAsia"/>
          <w:sz w:val="24"/>
          <w:szCs w:val="24"/>
        </w:rPr>
        <w:t>q</w:t>
      </w:r>
      <w:r w:rsidRPr="00932468">
        <w:rPr>
          <w:rFonts w:ascii="Times New Roman" w:hAnsi="Times New Roman" w:cs="Times New Roman"/>
          <w:sz w:val="24"/>
          <w:szCs w:val="24"/>
        </w:rPr>
        <w:t xml:space="preserve"> 2008</w:t>
      </w:r>
      <w:r w:rsidR="006404E9">
        <w:rPr>
          <w:rFonts w:ascii="Times New Roman" w:hAnsi="Times New Roman" w:cs="Times New Roman"/>
          <w:sz w:val="24"/>
          <w:szCs w:val="24"/>
        </w:rPr>
        <w:t>-</w:t>
      </w:r>
      <w:r w:rsidRPr="00932468">
        <w:rPr>
          <w:rFonts w:ascii="Times New Roman" w:hAnsi="Times New Roman" w:cs="Times New Roman"/>
          <w:sz w:val="24"/>
          <w:szCs w:val="24"/>
        </w:rPr>
        <w:t>01</w:t>
      </w:r>
      <w:r w:rsidR="006404E9">
        <w:rPr>
          <w:rFonts w:ascii="Times New Roman" w:hAnsi="Times New Roman" w:cs="Times New Roman"/>
          <w:sz w:val="24"/>
          <w:szCs w:val="24"/>
        </w:rPr>
        <w:t>-</w:t>
      </w:r>
      <w:r w:rsidRPr="00932468">
        <w:rPr>
          <w:rFonts w:ascii="Times New Roman" w:hAnsi="Times New Roman" w:cs="Times New Roman"/>
          <w:sz w:val="24"/>
          <w:szCs w:val="24"/>
        </w:rPr>
        <w:t>01 2009</w:t>
      </w:r>
      <w:r w:rsidR="006404E9">
        <w:rPr>
          <w:rFonts w:ascii="Times New Roman" w:hAnsi="Times New Roman" w:cs="Times New Roman"/>
          <w:sz w:val="24"/>
          <w:szCs w:val="24"/>
        </w:rPr>
        <w:t>-</w:t>
      </w:r>
      <w:r w:rsidRPr="00932468">
        <w:rPr>
          <w:rFonts w:ascii="Times New Roman" w:hAnsi="Times New Roman" w:cs="Times New Roman"/>
          <w:sz w:val="24"/>
          <w:szCs w:val="24"/>
        </w:rPr>
        <w:t>01</w:t>
      </w:r>
      <w:r w:rsidR="006404E9">
        <w:rPr>
          <w:rFonts w:ascii="Times New Roman" w:hAnsi="Times New Roman" w:cs="Times New Roman"/>
          <w:sz w:val="24"/>
          <w:szCs w:val="24"/>
        </w:rPr>
        <w:t>-</w:t>
      </w:r>
      <w:r w:rsidRPr="00932468">
        <w:rPr>
          <w:rFonts w:ascii="Times New Roman" w:hAnsi="Times New Roman" w:cs="Times New Roman"/>
          <w:sz w:val="24"/>
          <w:szCs w:val="24"/>
        </w:rPr>
        <w:t>01</w:t>
      </w:r>
      <w:r w:rsidR="00932468" w:rsidRPr="00932468">
        <w:rPr>
          <w:rFonts w:ascii="Times New Roman" w:hAnsi="Times New Roman" w:cs="Times New Roman"/>
          <w:sz w:val="24"/>
          <w:szCs w:val="24"/>
        </w:rPr>
        <w:t xml:space="preserve"> </w:t>
      </w:r>
      <w:r w:rsidR="00932468" w:rsidRPr="00932468">
        <w:rPr>
          <w:rFonts w:ascii="Times New Roman" w:hAnsi="Times New Roman" w:cs="Times New Roman" w:hint="eastAsia"/>
          <w:sz w:val="24"/>
          <w:szCs w:val="24"/>
        </w:rPr>
        <w:t>（用户输入正确的时间）</w:t>
      </w:r>
    </w:p>
    <w:p w14:paraId="744DA68D" w14:textId="5CDB91B1" w:rsidR="00932468" w:rsidRDefault="005B62E1" w:rsidP="00932468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运行</w:t>
      </w:r>
      <w:r w:rsidR="00932468">
        <w:rPr>
          <w:rFonts w:ascii="Times New Roman" w:hAnsi="Times New Roman" w:cs="Times New Roman" w:hint="eastAsia"/>
        </w:rPr>
        <w:t>截图如下：</w:t>
      </w:r>
    </w:p>
    <w:p w14:paraId="14917264" w14:textId="39697DDE" w:rsidR="00932468" w:rsidRPr="00932468" w:rsidRDefault="00172067" w:rsidP="00932468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 w:rsidRPr="00172067">
        <w:rPr>
          <w:rFonts w:ascii="Times New Roman" w:hAnsi="Times New Roman" w:cs="Times New Roman"/>
          <w:noProof/>
        </w:rPr>
        <w:drawing>
          <wp:inline distT="0" distB="0" distL="0" distR="0" wp14:anchorId="1DFDD18A" wp14:editId="4341410E">
            <wp:extent cx="5274310" cy="1459865"/>
            <wp:effectExtent l="0" t="0" r="0" b="635"/>
            <wp:docPr id="1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中度可信度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D74F" w14:textId="2BBB109E" w:rsidR="00172067" w:rsidRDefault="00172067" w:rsidP="00F640A3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分析：该命令用于查询</w:t>
      </w:r>
      <w:r>
        <w:rPr>
          <w:rFonts w:ascii="Times New Roman" w:hAnsi="Times New Roman" w:cs="Times New Roman" w:hint="eastAsia"/>
        </w:rPr>
        <w:t>0</w:t>
      </w:r>
      <w:r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 w:hint="eastAsia"/>
        </w:rPr>
        <w:t>年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月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日到</w:t>
      </w:r>
      <w:r w:rsidR="00CE7A15">
        <w:rPr>
          <w:rFonts w:ascii="Times New Roman" w:hAnsi="Times New Roman" w:cs="Times New Roman"/>
        </w:rPr>
        <w:t>09</w:t>
      </w:r>
      <w:r w:rsidR="00CE7A15">
        <w:rPr>
          <w:rFonts w:ascii="Times New Roman" w:hAnsi="Times New Roman" w:cs="Times New Roman" w:hint="eastAsia"/>
        </w:rPr>
        <w:t>年</w:t>
      </w:r>
      <w:r w:rsidR="00CE7A15">
        <w:rPr>
          <w:rFonts w:ascii="Times New Roman" w:hAnsi="Times New Roman" w:cs="Times New Roman" w:hint="eastAsia"/>
        </w:rPr>
        <w:t>1</w:t>
      </w:r>
      <w:r w:rsidR="00CE7A15">
        <w:rPr>
          <w:rFonts w:ascii="Times New Roman" w:hAnsi="Times New Roman" w:cs="Times New Roman" w:hint="eastAsia"/>
        </w:rPr>
        <w:t>月</w:t>
      </w:r>
      <w:r w:rsidR="00CE7A15">
        <w:rPr>
          <w:rFonts w:ascii="Times New Roman" w:hAnsi="Times New Roman" w:cs="Times New Roman" w:hint="eastAsia"/>
        </w:rPr>
        <w:t>1</w:t>
      </w:r>
      <w:r w:rsidR="00CE7A15">
        <w:rPr>
          <w:rFonts w:ascii="Times New Roman" w:hAnsi="Times New Roman" w:cs="Times New Roman" w:hint="eastAsia"/>
        </w:rPr>
        <w:t>日的操作记录，结果表明</w:t>
      </w:r>
      <w:r w:rsidR="005B62E1">
        <w:rPr>
          <w:rFonts w:ascii="Times New Roman" w:hAnsi="Times New Roman" w:cs="Times New Roman" w:hint="eastAsia"/>
        </w:rPr>
        <w:t>可以成功运行</w:t>
      </w:r>
    </w:p>
    <w:p w14:paraId="408279F5" w14:textId="6C69C243" w:rsidR="005B62E1" w:rsidRPr="005B62E1" w:rsidRDefault="005B62E1" w:rsidP="005B62E1">
      <w:pPr>
        <w:pStyle w:val="aa"/>
        <w:numPr>
          <w:ilvl w:val="0"/>
          <w:numId w:val="4"/>
        </w:numPr>
        <w:pBdr>
          <w:bottom w:val="single" w:sz="4" w:space="0" w:color="auto"/>
        </w:pBd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5B62E1">
        <w:rPr>
          <w:rFonts w:ascii="Times New Roman" w:hAnsi="Times New Roman" w:cs="Times New Roman" w:hint="eastAsia"/>
          <w:sz w:val="24"/>
          <w:szCs w:val="24"/>
        </w:rPr>
        <w:t>测试用例</w:t>
      </w:r>
      <w:r w:rsidRPr="005B62E1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5B62E1">
        <w:rPr>
          <w:rFonts w:ascii="Times New Roman" w:hAnsi="Times New Roman" w:cs="Times New Roman"/>
          <w:sz w:val="24"/>
          <w:szCs w:val="24"/>
        </w:rPr>
        <w:t>2:</w:t>
      </w:r>
      <w:r w:rsidRPr="005B62E1">
        <w:rPr>
          <w:rFonts w:ascii="Times New Roman" w:hAnsi="Times New Roman" w:cs="Times New Roman" w:hint="eastAsia"/>
          <w:sz w:val="24"/>
          <w:szCs w:val="24"/>
        </w:rPr>
        <w:t>q</w:t>
      </w:r>
      <w:r w:rsidRPr="005B62E1">
        <w:rPr>
          <w:rFonts w:ascii="Times New Roman" w:hAnsi="Times New Roman" w:cs="Times New Roman"/>
          <w:sz w:val="24"/>
          <w:szCs w:val="24"/>
        </w:rPr>
        <w:t xml:space="preserve"> 2008-01-32 2009-02-29 </w:t>
      </w:r>
      <w:r w:rsidRPr="005B62E1">
        <w:rPr>
          <w:rFonts w:ascii="Times New Roman" w:hAnsi="Times New Roman" w:cs="Times New Roman" w:hint="eastAsia"/>
          <w:sz w:val="24"/>
          <w:szCs w:val="24"/>
        </w:rPr>
        <w:t>（用户输入了错误的时间）</w:t>
      </w:r>
    </w:p>
    <w:p w14:paraId="4824A792" w14:textId="2606DE67" w:rsidR="005B62E1" w:rsidRDefault="0029138D" w:rsidP="005B62E1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运行</w:t>
      </w:r>
      <w:r w:rsidR="005B62E1">
        <w:rPr>
          <w:rFonts w:ascii="Times New Roman" w:hAnsi="Times New Roman" w:cs="Times New Roman" w:hint="eastAsia"/>
        </w:rPr>
        <w:t>截图如下：</w:t>
      </w:r>
    </w:p>
    <w:p w14:paraId="4141CE88" w14:textId="1AF2B957" w:rsidR="005B62E1" w:rsidRDefault="0029138D" w:rsidP="005B62E1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 w:rsidRPr="0029138D">
        <w:rPr>
          <w:rFonts w:ascii="Times New Roman" w:hAnsi="Times New Roman" w:cs="Times New Roman"/>
          <w:noProof/>
        </w:rPr>
        <w:drawing>
          <wp:inline distT="0" distB="0" distL="0" distR="0" wp14:anchorId="6CBCF3E1" wp14:editId="2CBD697B">
            <wp:extent cx="5274310" cy="5886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6EBD" w14:textId="60BD7045" w:rsidR="0029138D" w:rsidRDefault="0029138D" w:rsidP="005B62E1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分析：由于输入了错误的日期，导致</w:t>
      </w:r>
      <w:r>
        <w:rPr>
          <w:rFonts w:ascii="Times New Roman" w:hAnsi="Times New Roman" w:cs="Times New Roman" w:hint="eastAsia"/>
        </w:rPr>
        <w:t>throw</w:t>
      </w:r>
      <w:r>
        <w:rPr>
          <w:rFonts w:ascii="Times New Roman" w:hAnsi="Times New Roman" w:cs="Times New Roman" w:hint="eastAsia"/>
        </w:rPr>
        <w:t>了异常，并且监测到并输出异常信息。</w:t>
      </w:r>
    </w:p>
    <w:p w14:paraId="445F937F" w14:textId="68979417" w:rsidR="0029138D" w:rsidRPr="0029138D" w:rsidRDefault="0029138D" w:rsidP="0029138D">
      <w:pPr>
        <w:pStyle w:val="aa"/>
        <w:numPr>
          <w:ilvl w:val="0"/>
          <w:numId w:val="4"/>
        </w:numPr>
        <w:pBdr>
          <w:bottom w:val="single" w:sz="4" w:space="0" w:color="auto"/>
        </w:pBd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29138D">
        <w:rPr>
          <w:rFonts w:ascii="Times New Roman" w:hAnsi="Times New Roman" w:cs="Times New Roman" w:hint="eastAsia"/>
          <w:sz w:val="24"/>
          <w:szCs w:val="24"/>
        </w:rPr>
        <w:t>测试用例</w:t>
      </w:r>
      <w:r w:rsidRPr="0029138D">
        <w:rPr>
          <w:rFonts w:ascii="Times New Roman" w:hAnsi="Times New Roman" w:cs="Times New Roman"/>
          <w:sz w:val="24"/>
          <w:szCs w:val="24"/>
        </w:rPr>
        <w:t>3:</w:t>
      </w:r>
      <w:r w:rsidRPr="0029138D">
        <w:rPr>
          <w:rFonts w:ascii="Times New Roman" w:hAnsi="Times New Roman" w:cs="Times New Roman" w:hint="eastAsia"/>
          <w:sz w:val="24"/>
          <w:szCs w:val="24"/>
        </w:rPr>
        <w:t>q</w:t>
      </w:r>
      <w:r w:rsidRPr="0029138D">
        <w:rPr>
          <w:rFonts w:ascii="Times New Roman" w:hAnsi="Times New Roman" w:cs="Times New Roman"/>
          <w:sz w:val="24"/>
          <w:szCs w:val="24"/>
        </w:rPr>
        <w:t xml:space="preserve"> </w:t>
      </w:r>
      <w:r w:rsidRPr="0029138D">
        <w:rPr>
          <w:rFonts w:ascii="Times New Roman" w:hAnsi="Times New Roman" w:cs="Times New Roman" w:hint="eastAsia"/>
          <w:sz w:val="24"/>
          <w:szCs w:val="24"/>
        </w:rPr>
        <w:t>qqqqqq</w:t>
      </w:r>
      <w:r w:rsidRPr="0029138D">
        <w:rPr>
          <w:rFonts w:ascii="Times New Roman" w:hAnsi="Times New Roman" w:cs="Times New Roman" w:hint="eastAsia"/>
          <w:sz w:val="24"/>
          <w:szCs w:val="24"/>
        </w:rPr>
        <w:t>（用户输入的不是日期）</w:t>
      </w:r>
    </w:p>
    <w:p w14:paraId="75EB8D45" w14:textId="3FA13EEA" w:rsidR="0029138D" w:rsidRDefault="0029138D" w:rsidP="0029138D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运行截图如下：</w:t>
      </w:r>
    </w:p>
    <w:p w14:paraId="44A8CBAE" w14:textId="03EFE2E0" w:rsidR="00C057F8" w:rsidRDefault="00C057F8" w:rsidP="0029138D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 w:rsidRPr="00C057F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DF5A6F" wp14:editId="4B08D1E7">
            <wp:extent cx="5274310" cy="1093470"/>
            <wp:effectExtent l="0" t="0" r="0" b="0"/>
            <wp:docPr id="3" name="图片 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, 应用程序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226B" w14:textId="57638A23" w:rsidR="00C057F8" w:rsidRPr="0029138D" w:rsidRDefault="00C057F8" w:rsidP="0029138D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分析：由于输入的不是日期，依旧</w:t>
      </w:r>
      <w:r>
        <w:rPr>
          <w:rFonts w:ascii="Times New Roman" w:hAnsi="Times New Roman" w:cs="Times New Roman" w:hint="eastAsia"/>
        </w:rPr>
        <w:t>throw</w:t>
      </w:r>
      <w:r>
        <w:rPr>
          <w:rFonts w:ascii="Times New Roman" w:hAnsi="Times New Roman" w:cs="Times New Roman" w:hint="eastAsia"/>
        </w:rPr>
        <w:t>了该异常。</w:t>
      </w:r>
    </w:p>
    <w:p w14:paraId="3EA455B2" w14:textId="0B704CA1" w:rsidR="00F640A3" w:rsidRDefault="00F640A3" w:rsidP="00F640A3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【功能</w:t>
      </w:r>
      <w:r w:rsidR="0091528E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 w:hint="eastAsia"/>
        </w:rPr>
        <w:t>：</w:t>
      </w:r>
      <w:r>
        <w:rPr>
          <w:rFonts w:hint="eastAsia"/>
          <w:szCs w:val="28"/>
        </w:rPr>
        <w:t>增加了</w:t>
      </w:r>
      <w:r w:rsidR="0091528E">
        <w:rPr>
          <w:rFonts w:hint="eastAsia"/>
          <w:szCs w:val="28"/>
        </w:rPr>
        <w:t>账户错误的相关异常处理</w:t>
      </w:r>
      <w:r>
        <w:rPr>
          <w:rFonts w:ascii="Times New Roman" w:hAnsi="Times New Roman" w:cs="Times New Roman" w:hint="eastAsia"/>
        </w:rPr>
        <w:t>】</w:t>
      </w:r>
    </w:p>
    <w:p w14:paraId="5C68E19E" w14:textId="79832A2F" w:rsidR="00F640A3" w:rsidRDefault="00F640A3" w:rsidP="00F640A3">
      <w:pPr>
        <w:pStyle w:val="aa"/>
        <w:numPr>
          <w:ilvl w:val="0"/>
          <w:numId w:val="3"/>
        </w:numPr>
        <w:pBdr>
          <w:bottom w:val="single" w:sz="4" w:space="0" w:color="auto"/>
        </w:pBd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F640A3">
        <w:rPr>
          <w:rFonts w:ascii="Times New Roman" w:hAnsi="Times New Roman" w:cs="Times New Roman" w:hint="eastAsia"/>
          <w:sz w:val="24"/>
          <w:szCs w:val="24"/>
        </w:rPr>
        <w:t>设计</w:t>
      </w:r>
    </w:p>
    <w:p w14:paraId="07657A4F" w14:textId="601E978F" w:rsidR="0091528E" w:rsidRDefault="0091528E" w:rsidP="0091528E">
      <w:pPr>
        <w:pBdr>
          <w:bottom w:val="single" w:sz="4" w:space="0" w:color="auto"/>
        </w:pBdr>
        <w:spacing w:line="360" w:lineRule="auto"/>
        <w:rPr>
          <w:rFonts w:ascii="Cambria" w:hAnsi="Cambria" w:cs="Cambria"/>
        </w:rPr>
      </w:pPr>
      <w:r>
        <w:rPr>
          <w:rFonts w:ascii="Times New Roman" w:hAnsi="Times New Roman" w:cs="Times New Roman" w:hint="eastAsia"/>
        </w:rPr>
        <w:t>当</w:t>
      </w:r>
      <w:r w:rsidR="00863310">
        <w:rPr>
          <w:rFonts w:ascii="Times New Roman" w:hAnsi="Times New Roman" w:cs="Times New Roman" w:hint="eastAsia"/>
        </w:rPr>
        <w:t>增加的账户不是一个合法的参数（</w:t>
      </w:r>
      <w:r w:rsidR="00863310">
        <w:rPr>
          <w:rFonts w:ascii="Times New Roman" w:hAnsi="Times New Roman" w:cs="Times New Roman" w:hint="eastAsia"/>
        </w:rPr>
        <w:t>s</w:t>
      </w:r>
      <w:r w:rsidR="00C05FD3">
        <w:rPr>
          <w:rFonts w:ascii="Cambria" w:hAnsi="Cambria" w:cs="Cambria" w:hint="eastAsia"/>
        </w:rPr>
        <w:t xml:space="preserve"> </w:t>
      </w:r>
      <w:r w:rsidR="00C05FD3">
        <w:rPr>
          <w:rFonts w:ascii="Cambria" w:hAnsi="Cambria" w:cs="Cambria" w:hint="eastAsia"/>
        </w:rPr>
        <w:t>或者</w:t>
      </w:r>
      <w:r w:rsidR="00C05FD3">
        <w:rPr>
          <w:rFonts w:ascii="Cambria" w:hAnsi="Cambria" w:cs="Cambria" w:hint="eastAsia"/>
        </w:rPr>
        <w:t>c</w:t>
      </w:r>
      <w:r w:rsidR="00C05FD3">
        <w:rPr>
          <w:rFonts w:ascii="Cambria" w:hAnsi="Cambria" w:cs="Cambria" w:hint="eastAsia"/>
        </w:rPr>
        <w:t>）时抛出一个异常。</w:t>
      </w:r>
    </w:p>
    <w:p w14:paraId="443DEA54" w14:textId="0777BF3D" w:rsidR="00C05FD3" w:rsidRDefault="00C05FD3" w:rsidP="0091528E">
      <w:pPr>
        <w:pBdr>
          <w:bottom w:val="single" w:sz="4" w:space="0" w:color="auto"/>
        </w:pBdr>
        <w:spacing w:line="360" w:lineRule="auto"/>
        <w:rPr>
          <w:rFonts w:ascii="Cambria" w:hAnsi="Cambria" w:cs="Cambria"/>
        </w:rPr>
      </w:pPr>
      <w:r>
        <w:rPr>
          <w:rFonts w:ascii="Cambria" w:hAnsi="Cambria" w:cs="Cambria" w:hint="eastAsia"/>
        </w:rPr>
        <w:t>当存入或者取出的账户编号（</w:t>
      </w:r>
      <w:r>
        <w:rPr>
          <w:rFonts w:ascii="Cambria" w:hAnsi="Cambria" w:cs="Cambria" w:hint="eastAsia"/>
        </w:rPr>
        <w:t>index</w:t>
      </w:r>
      <w:r>
        <w:rPr>
          <w:rFonts w:ascii="Cambria" w:hAnsi="Cambria" w:cs="Cambria" w:hint="eastAsia"/>
        </w:rPr>
        <w:t>）不存在时抛出一个异常。</w:t>
      </w:r>
    </w:p>
    <w:p w14:paraId="7DF1A14A" w14:textId="4E6ED91F" w:rsidR="00C05FD3" w:rsidRDefault="00C05FD3" w:rsidP="0091528E">
      <w:pPr>
        <w:pBdr>
          <w:bottom w:val="single" w:sz="4" w:space="0" w:color="auto"/>
        </w:pBdr>
        <w:spacing w:line="360" w:lineRule="auto"/>
        <w:rPr>
          <w:rFonts w:ascii="Cambria" w:hAnsi="Cambria" w:cs="Cambria"/>
        </w:rPr>
      </w:pPr>
      <w:r>
        <w:rPr>
          <w:rFonts w:ascii="Cambria" w:hAnsi="Cambria" w:cs="Cambria" w:hint="eastAsia"/>
        </w:rPr>
        <w:t>当</w:t>
      </w:r>
      <w:r w:rsidR="007A1DE7">
        <w:rPr>
          <w:rFonts w:ascii="Cambria" w:hAnsi="Cambria" w:cs="Cambria" w:hint="eastAsia"/>
        </w:rPr>
        <w:t>从账户取钱时，余额不足，抛出一个异常。</w:t>
      </w:r>
    </w:p>
    <w:p w14:paraId="5DF01F2E" w14:textId="4DB0C514" w:rsidR="007A1DE7" w:rsidRPr="007A1DE7" w:rsidRDefault="00A0742C" w:rsidP="0091528E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Cambria" w:hAnsi="Cambria" w:cs="Cambria" w:hint="eastAsia"/>
        </w:rPr>
        <w:t>当改变日期时，如果输入的</w:t>
      </w:r>
      <w:r w:rsidR="0035558D">
        <w:rPr>
          <w:rFonts w:ascii="Cambria" w:hAnsi="Cambria" w:cs="Cambria" w:hint="eastAsia"/>
        </w:rPr>
        <w:t>日期小于今天或者超出本月最大日期，抛出异常。</w:t>
      </w:r>
    </w:p>
    <w:p w14:paraId="2E1F155C" w14:textId="34A8166A" w:rsidR="00F640A3" w:rsidRDefault="00F640A3" w:rsidP="00F640A3">
      <w:pPr>
        <w:pStyle w:val="aa"/>
        <w:numPr>
          <w:ilvl w:val="0"/>
          <w:numId w:val="3"/>
        </w:numPr>
        <w:pBdr>
          <w:bottom w:val="single" w:sz="4" w:space="0" w:color="auto"/>
        </w:pBd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实现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558D" w14:paraId="673B3246" w14:textId="77777777" w:rsidTr="0035558D">
        <w:tc>
          <w:tcPr>
            <w:tcW w:w="8296" w:type="dxa"/>
          </w:tcPr>
          <w:p w14:paraId="32469B0B" w14:textId="77777777" w:rsidR="0035558D" w:rsidRPr="008A148D" w:rsidRDefault="00E94D63" w:rsidP="008A148D">
            <w:pPr>
              <w:rPr>
                <w:rFonts w:asciiTheme="minorHAnsi" w:hAnsiTheme="minorHAnsi" w:cstheme="minorHAnsi"/>
              </w:rPr>
            </w:pPr>
            <w:r w:rsidRPr="008A148D">
              <w:rPr>
                <w:rFonts w:asciiTheme="minorHAnsi" w:hAnsiTheme="minorHAnsi" w:cstheme="minorHAnsi"/>
                <w:color w:val="A71D5D"/>
              </w:rPr>
              <w:t xml:space="preserve">switch 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6B3"/>
              </w:rPr>
              <w:t>cmd</w:t>
            </w:r>
            <w:r w:rsidRPr="008A148D">
              <w:rPr>
                <w:rFonts w:asciiTheme="minorHAnsi" w:hAnsiTheme="minorHAnsi" w:cstheme="minorHAnsi"/>
              </w:rPr>
              <w:t>) {</w:t>
            </w:r>
            <w:r w:rsidRPr="008A148D">
              <w:rPr>
                <w:rFonts w:asciiTheme="minorHAnsi" w:hAnsiTheme="minorHAnsi" w:cstheme="minorHAnsi"/>
              </w:rPr>
              <w:br/>
              <w:t xml:space="preserve">   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case </w:t>
            </w:r>
            <w:r w:rsidRPr="008A148D">
              <w:rPr>
                <w:rFonts w:asciiTheme="minorHAnsi" w:hAnsiTheme="minorHAnsi" w:cstheme="minorHAnsi"/>
                <w:color w:val="183691"/>
              </w:rPr>
              <w:t>'a'</w:t>
            </w:r>
            <w:r w:rsidRPr="008A148D">
              <w:rPr>
                <w:rFonts w:asciiTheme="minorHAnsi" w:hAnsiTheme="minorHAnsi" w:cstheme="minorHAnsi"/>
                <w:color w:val="A71D5D"/>
              </w:rPr>
              <w:t>:</w:t>
            </w:r>
            <w:r w:rsidRPr="008A148D">
              <w:rPr>
                <w:rFonts w:asciiTheme="minorHAnsi" w:hAnsiTheme="minorHAnsi" w:cstheme="minorHAnsi"/>
                <w:color w:val="969896"/>
              </w:rPr>
              <w:t>//</w:t>
            </w:r>
            <w:r w:rsidRPr="008A148D">
              <w:rPr>
                <w:rFonts w:asciiTheme="minorHAnsi" w:hAnsiTheme="minorHAnsi" w:cstheme="minorHAnsi"/>
                <w:color w:val="969896"/>
              </w:rPr>
              <w:t>增加账户</w:t>
            </w:r>
            <w:r w:rsidRPr="008A148D">
              <w:rPr>
                <w:rFonts w:asciiTheme="minorHAnsi" w:hAnsiTheme="minorHAnsi" w:cstheme="minorHAnsi"/>
                <w:color w:val="969896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>if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6B3"/>
              </w:rPr>
              <w:t>is_now_reading_a_file</w:t>
            </w:r>
            <w:r w:rsidRPr="008A148D">
              <w:rPr>
                <w:rFonts w:asciiTheme="minorHAnsi" w:hAnsiTheme="minorHAnsi" w:cstheme="minorHAnsi"/>
              </w:rPr>
              <w:t>)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commands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&gt;&gt;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type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&gt;&gt; </w:t>
            </w:r>
            <w:r w:rsidRPr="008A148D">
              <w:rPr>
                <w:rFonts w:asciiTheme="minorHAnsi" w:hAnsiTheme="minorHAnsi" w:cstheme="minorHAnsi"/>
                <w:color w:val="0086B3"/>
              </w:rPr>
              <w:t>id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else </w:t>
            </w:r>
            <w:r w:rsidRPr="008A148D">
              <w:rPr>
                <w:rFonts w:asciiTheme="minorHAnsi" w:hAnsiTheme="minorHAnsi" w:cstheme="minorHAnsi"/>
              </w:rPr>
              <w:t>{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>try</w:t>
            </w:r>
            <w:r w:rsidRPr="008A148D">
              <w:rPr>
                <w:rFonts w:asciiTheme="minorHAnsi" w:hAnsiTheme="minorHAnsi" w:cstheme="minorHAnsi"/>
              </w:rPr>
              <w:t>{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cin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&gt;&gt;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type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&gt;&gt; </w:t>
            </w:r>
            <w:r w:rsidRPr="008A148D">
              <w:rPr>
                <w:rFonts w:asciiTheme="minorHAnsi" w:hAnsiTheme="minorHAnsi" w:cstheme="minorHAnsi"/>
                <w:color w:val="0086B3"/>
              </w:rPr>
              <w:t>id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>if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type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== </w:t>
            </w:r>
            <w:r w:rsidRPr="008A148D">
              <w:rPr>
                <w:rFonts w:asciiTheme="minorHAnsi" w:hAnsiTheme="minorHAnsi" w:cstheme="minorHAnsi"/>
                <w:color w:val="183691"/>
              </w:rPr>
              <w:t xml:space="preserve">'s'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||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type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== </w:t>
            </w:r>
            <w:r w:rsidRPr="008A148D">
              <w:rPr>
                <w:rFonts w:asciiTheme="minorHAnsi" w:hAnsiTheme="minorHAnsi" w:cstheme="minorHAnsi"/>
                <w:color w:val="183691"/>
              </w:rPr>
              <w:t>'c'</w:t>
            </w:r>
            <w:r w:rsidRPr="008A148D">
              <w:rPr>
                <w:rFonts w:asciiTheme="minorHAnsi" w:hAnsiTheme="minorHAnsi" w:cstheme="minorHAnsi"/>
              </w:rPr>
              <w:t>){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commands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endl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cmd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183691"/>
              </w:rPr>
              <w:t>" "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commands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type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183691"/>
              </w:rPr>
              <w:t xml:space="preserve">" "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id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183691"/>
              </w:rPr>
              <w:t>" "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    }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else throw </w:t>
            </w:r>
            <w:r w:rsidRPr="008A148D">
              <w:rPr>
                <w:rFonts w:asciiTheme="minorHAnsi" w:hAnsiTheme="minorHAnsi" w:cstheme="minorHAnsi"/>
                <w:color w:val="0086B3"/>
              </w:rPr>
              <w:t>runtime_error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183691"/>
              </w:rPr>
              <w:t>"Not a saving or credit account."</w:t>
            </w:r>
            <w:r w:rsidRPr="008A148D">
              <w:rPr>
                <w:rFonts w:asciiTheme="minorHAnsi" w:hAnsiTheme="minorHAnsi" w:cstheme="minorHAnsi"/>
              </w:rPr>
              <w:t>);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}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catch 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080"/>
              </w:rPr>
              <w:t>runtime_error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&amp; </w:t>
            </w:r>
            <w:r w:rsidRPr="008A148D">
              <w:rPr>
                <w:rFonts w:asciiTheme="minorHAnsi" w:hAnsiTheme="minorHAnsi" w:cstheme="minorHAnsi"/>
                <w:color w:val="0086B3"/>
              </w:rPr>
              <w:t>err</w:t>
            </w:r>
            <w:r w:rsidRPr="008A148D">
              <w:rPr>
                <w:rFonts w:asciiTheme="minorHAnsi" w:hAnsiTheme="minorHAnsi" w:cstheme="minorHAnsi"/>
              </w:rPr>
              <w:t>) {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cerr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>err</w:t>
            </w:r>
            <w:r w:rsidRPr="008A148D">
              <w:rPr>
                <w:rFonts w:asciiTheme="minorHAnsi" w:hAnsiTheme="minorHAnsi" w:cstheme="minorHAnsi"/>
              </w:rPr>
              <w:t>.</w:t>
            </w:r>
            <w:r w:rsidRPr="008A148D">
              <w:rPr>
                <w:rFonts w:asciiTheme="minorHAnsi" w:hAnsiTheme="minorHAnsi" w:cstheme="minorHAnsi"/>
                <w:color w:val="0086B3"/>
              </w:rPr>
              <w:t>what</w:t>
            </w:r>
            <w:r w:rsidRPr="008A148D">
              <w:rPr>
                <w:rFonts w:asciiTheme="minorHAnsi" w:hAnsiTheme="minorHAnsi" w:cstheme="minorHAnsi"/>
              </w:rPr>
              <w:t xml:space="preserve">()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>endl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}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}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if 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type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== </w:t>
            </w:r>
            <w:r w:rsidRPr="008A148D">
              <w:rPr>
                <w:rFonts w:asciiTheme="minorHAnsi" w:hAnsiTheme="minorHAnsi" w:cstheme="minorHAnsi"/>
                <w:color w:val="183691"/>
              </w:rPr>
              <w:t>'s'</w:t>
            </w:r>
            <w:r w:rsidRPr="008A148D">
              <w:rPr>
                <w:rFonts w:asciiTheme="minorHAnsi" w:hAnsiTheme="minorHAnsi" w:cstheme="minorHAnsi"/>
              </w:rPr>
              <w:t>) {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>if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6B3"/>
              </w:rPr>
              <w:t>is_now_reading_a_file</w:t>
            </w:r>
            <w:r w:rsidRPr="008A148D">
              <w:rPr>
                <w:rFonts w:asciiTheme="minorHAnsi" w:hAnsiTheme="minorHAnsi" w:cstheme="minorHAnsi"/>
              </w:rPr>
              <w:t xml:space="preserve">)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commands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&gt;&gt; </w:t>
            </w:r>
            <w:r w:rsidRPr="008A148D">
              <w:rPr>
                <w:rFonts w:asciiTheme="minorHAnsi" w:hAnsiTheme="minorHAnsi" w:cstheme="minorHAnsi"/>
                <w:color w:val="0086B3"/>
              </w:rPr>
              <w:t>rate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else </w:t>
            </w:r>
            <w:r w:rsidRPr="008A148D">
              <w:rPr>
                <w:rFonts w:asciiTheme="minorHAnsi" w:hAnsiTheme="minorHAnsi" w:cstheme="minorHAnsi"/>
              </w:rPr>
              <w:t>{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cin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&gt;&gt; </w:t>
            </w:r>
            <w:r w:rsidRPr="008A148D">
              <w:rPr>
                <w:rFonts w:asciiTheme="minorHAnsi" w:hAnsiTheme="minorHAnsi" w:cstheme="minorHAnsi"/>
                <w:color w:val="0086B3"/>
              </w:rPr>
              <w:t>rate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commands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>rate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}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account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= new </w:t>
            </w:r>
            <w:r w:rsidRPr="008A148D">
              <w:rPr>
                <w:rFonts w:asciiTheme="minorHAnsi" w:hAnsiTheme="minorHAnsi" w:cstheme="minorHAnsi"/>
                <w:color w:val="0086B3"/>
              </w:rPr>
              <w:t>SavingsAccount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6B3"/>
              </w:rPr>
              <w:t>date</w:t>
            </w:r>
            <w:r w:rsidRPr="008A148D">
              <w:rPr>
                <w:rFonts w:asciiTheme="minorHAnsi" w:hAnsiTheme="minorHAnsi" w:cstheme="minorHAnsi"/>
              </w:rPr>
              <w:t xml:space="preserve">, </w:t>
            </w:r>
            <w:r w:rsidRPr="008A148D">
              <w:rPr>
                <w:rFonts w:asciiTheme="minorHAnsi" w:hAnsiTheme="minorHAnsi" w:cstheme="minorHAnsi"/>
                <w:color w:val="0086B3"/>
              </w:rPr>
              <w:t>id</w:t>
            </w:r>
            <w:r w:rsidRPr="008A148D">
              <w:rPr>
                <w:rFonts w:asciiTheme="minorHAnsi" w:hAnsiTheme="minorHAnsi" w:cstheme="minorHAnsi"/>
              </w:rPr>
              <w:t xml:space="preserve">, </w:t>
            </w:r>
            <w:r w:rsidRPr="008A148D">
              <w:rPr>
                <w:rFonts w:asciiTheme="minorHAnsi" w:hAnsiTheme="minorHAnsi" w:cstheme="minorHAnsi"/>
                <w:color w:val="0086B3"/>
              </w:rPr>
              <w:t>rate</w:t>
            </w:r>
            <w:r w:rsidRPr="008A148D">
              <w:rPr>
                <w:rFonts w:asciiTheme="minorHAnsi" w:hAnsiTheme="minorHAnsi" w:cstheme="minorHAnsi"/>
              </w:rPr>
              <w:t>);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}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else </w:t>
            </w:r>
            <w:r w:rsidRPr="008A148D">
              <w:rPr>
                <w:rFonts w:asciiTheme="minorHAnsi" w:hAnsiTheme="minorHAnsi" w:cstheme="minorHAnsi"/>
              </w:rPr>
              <w:t>{</w:t>
            </w:r>
            <w:r w:rsidRPr="008A148D">
              <w:rPr>
                <w:rFonts w:asciiTheme="minorHAnsi" w:hAnsiTheme="minorHAnsi" w:cstheme="minorHAnsi"/>
              </w:rPr>
              <w:br/>
            </w:r>
            <w:r w:rsidRPr="008A148D">
              <w:rPr>
                <w:rFonts w:asciiTheme="minorHAnsi" w:hAnsiTheme="minorHAnsi" w:cstheme="minorHAnsi"/>
              </w:rPr>
              <w:lastRenderedPageBreak/>
              <w:t xml:space="preserve">    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>if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6B3"/>
              </w:rPr>
              <w:t>is_now_reading_a_file</w:t>
            </w:r>
            <w:r w:rsidRPr="008A148D">
              <w:rPr>
                <w:rFonts w:asciiTheme="minorHAnsi" w:hAnsiTheme="minorHAnsi" w:cstheme="minorHAnsi"/>
              </w:rPr>
              <w:t xml:space="preserve">)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commands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&gt;&gt;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credit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&gt;&gt;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rate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&gt;&gt; </w:t>
            </w:r>
            <w:r w:rsidRPr="008A148D">
              <w:rPr>
                <w:rFonts w:asciiTheme="minorHAnsi" w:hAnsiTheme="minorHAnsi" w:cstheme="minorHAnsi"/>
                <w:color w:val="0086B3"/>
              </w:rPr>
              <w:t>fee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else </w:t>
            </w:r>
            <w:r w:rsidRPr="008A148D">
              <w:rPr>
                <w:rFonts w:asciiTheme="minorHAnsi" w:hAnsiTheme="minorHAnsi" w:cstheme="minorHAnsi"/>
              </w:rPr>
              <w:t>{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cin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&gt;&gt;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credit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&gt;&gt;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rate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&gt;&gt; </w:t>
            </w:r>
            <w:r w:rsidRPr="008A148D">
              <w:rPr>
                <w:rFonts w:asciiTheme="minorHAnsi" w:hAnsiTheme="minorHAnsi" w:cstheme="minorHAnsi"/>
                <w:color w:val="0086B3"/>
              </w:rPr>
              <w:t>fee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commands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credit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183691"/>
              </w:rPr>
              <w:t xml:space="preserve">" "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rate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183691"/>
              </w:rPr>
              <w:t xml:space="preserve">" "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>fee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}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account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= new </w:t>
            </w:r>
            <w:r w:rsidRPr="008A148D">
              <w:rPr>
                <w:rFonts w:asciiTheme="minorHAnsi" w:hAnsiTheme="minorHAnsi" w:cstheme="minorHAnsi"/>
                <w:color w:val="0086B3"/>
              </w:rPr>
              <w:t>CreditAccount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6B3"/>
              </w:rPr>
              <w:t>date</w:t>
            </w:r>
            <w:r w:rsidRPr="008A148D">
              <w:rPr>
                <w:rFonts w:asciiTheme="minorHAnsi" w:hAnsiTheme="minorHAnsi" w:cstheme="minorHAnsi"/>
              </w:rPr>
              <w:t xml:space="preserve">, </w:t>
            </w:r>
            <w:r w:rsidRPr="008A148D">
              <w:rPr>
                <w:rFonts w:asciiTheme="minorHAnsi" w:hAnsiTheme="minorHAnsi" w:cstheme="minorHAnsi"/>
                <w:color w:val="0086B3"/>
              </w:rPr>
              <w:t>id</w:t>
            </w:r>
            <w:r w:rsidRPr="008A148D">
              <w:rPr>
                <w:rFonts w:asciiTheme="minorHAnsi" w:hAnsiTheme="minorHAnsi" w:cstheme="minorHAnsi"/>
              </w:rPr>
              <w:t xml:space="preserve">, </w:t>
            </w:r>
            <w:r w:rsidRPr="008A148D">
              <w:rPr>
                <w:rFonts w:asciiTheme="minorHAnsi" w:hAnsiTheme="minorHAnsi" w:cstheme="minorHAnsi"/>
                <w:color w:val="0086B3"/>
              </w:rPr>
              <w:t>credit</w:t>
            </w:r>
            <w:r w:rsidRPr="008A148D">
              <w:rPr>
                <w:rFonts w:asciiTheme="minorHAnsi" w:hAnsiTheme="minorHAnsi" w:cstheme="minorHAnsi"/>
              </w:rPr>
              <w:t xml:space="preserve">, </w:t>
            </w:r>
            <w:r w:rsidRPr="008A148D">
              <w:rPr>
                <w:rFonts w:asciiTheme="minorHAnsi" w:hAnsiTheme="minorHAnsi" w:cstheme="minorHAnsi"/>
                <w:color w:val="0086B3"/>
              </w:rPr>
              <w:t>rate</w:t>
            </w:r>
            <w:r w:rsidRPr="008A148D">
              <w:rPr>
                <w:rFonts w:asciiTheme="minorHAnsi" w:hAnsiTheme="minorHAnsi" w:cstheme="minorHAnsi"/>
              </w:rPr>
              <w:t xml:space="preserve">, </w:t>
            </w:r>
            <w:r w:rsidRPr="008A148D">
              <w:rPr>
                <w:rFonts w:asciiTheme="minorHAnsi" w:hAnsiTheme="minorHAnsi" w:cstheme="minorHAnsi"/>
                <w:color w:val="0086B3"/>
              </w:rPr>
              <w:t>fee</w:t>
            </w:r>
            <w:r w:rsidRPr="008A148D">
              <w:rPr>
                <w:rFonts w:asciiTheme="minorHAnsi" w:hAnsiTheme="minorHAnsi" w:cstheme="minorHAnsi"/>
              </w:rPr>
              <w:t>);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}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>accounts</w:t>
            </w:r>
            <w:r w:rsidRPr="008A148D">
              <w:rPr>
                <w:rFonts w:asciiTheme="minorHAnsi" w:hAnsiTheme="minorHAnsi" w:cstheme="minorHAnsi"/>
              </w:rPr>
              <w:t>.</w:t>
            </w:r>
            <w:r w:rsidRPr="008A148D">
              <w:rPr>
                <w:rFonts w:asciiTheme="minorHAnsi" w:hAnsiTheme="minorHAnsi" w:cstheme="minorHAnsi"/>
                <w:color w:val="0086B3"/>
              </w:rPr>
              <w:t>push_back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6B3"/>
              </w:rPr>
              <w:t>account</w:t>
            </w:r>
            <w:r w:rsidRPr="008A148D">
              <w:rPr>
                <w:rFonts w:asciiTheme="minorHAnsi" w:hAnsiTheme="minorHAnsi" w:cstheme="minorHAnsi"/>
              </w:rPr>
              <w:t>);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>break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case </w:t>
            </w:r>
            <w:r w:rsidRPr="008A148D">
              <w:rPr>
                <w:rFonts w:asciiTheme="minorHAnsi" w:hAnsiTheme="minorHAnsi" w:cstheme="minorHAnsi"/>
                <w:color w:val="183691"/>
              </w:rPr>
              <w:t>'d'</w:t>
            </w:r>
            <w:r w:rsidRPr="008A148D">
              <w:rPr>
                <w:rFonts w:asciiTheme="minorHAnsi" w:hAnsiTheme="minorHAnsi" w:cstheme="minorHAnsi"/>
                <w:color w:val="A71D5D"/>
              </w:rPr>
              <w:t>:</w:t>
            </w:r>
            <w:r w:rsidRPr="008A148D">
              <w:rPr>
                <w:rFonts w:asciiTheme="minorHAnsi" w:hAnsiTheme="minorHAnsi" w:cstheme="minorHAnsi"/>
                <w:color w:val="969896"/>
              </w:rPr>
              <w:t>//</w:t>
            </w:r>
            <w:r w:rsidRPr="008A148D">
              <w:rPr>
                <w:rFonts w:asciiTheme="minorHAnsi" w:hAnsiTheme="minorHAnsi" w:cstheme="minorHAnsi"/>
                <w:color w:val="969896"/>
              </w:rPr>
              <w:t>存入现金</w:t>
            </w:r>
            <w:r w:rsidRPr="008A148D">
              <w:rPr>
                <w:rFonts w:asciiTheme="minorHAnsi" w:hAnsiTheme="minorHAnsi" w:cstheme="minorHAnsi"/>
                <w:color w:val="969896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>try</w:t>
            </w:r>
            <w:r w:rsidRPr="008A148D">
              <w:rPr>
                <w:rFonts w:asciiTheme="minorHAnsi" w:hAnsiTheme="minorHAnsi" w:cstheme="minorHAnsi"/>
              </w:rPr>
              <w:t>{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>if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6B3"/>
              </w:rPr>
              <w:t>is_now_reading_a_file</w:t>
            </w:r>
            <w:r w:rsidRPr="008A148D">
              <w:rPr>
                <w:rFonts w:asciiTheme="minorHAnsi" w:hAnsiTheme="minorHAnsi" w:cstheme="minorHAnsi"/>
              </w:rPr>
              <w:t>){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commands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&gt;&gt;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index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&gt;&gt; </w:t>
            </w:r>
            <w:r w:rsidRPr="008A148D">
              <w:rPr>
                <w:rFonts w:asciiTheme="minorHAnsi" w:hAnsiTheme="minorHAnsi" w:cstheme="minorHAnsi"/>
                <w:color w:val="0086B3"/>
              </w:rPr>
              <w:t>amount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>getline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6B3"/>
              </w:rPr>
              <w:t>commands</w:t>
            </w:r>
            <w:r w:rsidRPr="008A148D">
              <w:rPr>
                <w:rFonts w:asciiTheme="minorHAnsi" w:hAnsiTheme="minorHAnsi" w:cstheme="minorHAnsi"/>
              </w:rPr>
              <w:t xml:space="preserve">, </w:t>
            </w:r>
            <w:r w:rsidRPr="008A148D">
              <w:rPr>
                <w:rFonts w:asciiTheme="minorHAnsi" w:hAnsiTheme="minorHAnsi" w:cstheme="minorHAnsi"/>
                <w:color w:val="0086B3"/>
              </w:rPr>
              <w:t>desc</w:t>
            </w:r>
            <w:r w:rsidRPr="008A148D">
              <w:rPr>
                <w:rFonts w:asciiTheme="minorHAnsi" w:hAnsiTheme="minorHAnsi" w:cstheme="minorHAnsi"/>
              </w:rPr>
              <w:t>);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}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>else</w:t>
            </w:r>
            <w:r w:rsidRPr="008A148D">
              <w:rPr>
                <w:rFonts w:asciiTheme="minorHAnsi" w:hAnsiTheme="minorHAnsi" w:cstheme="minorHAnsi"/>
              </w:rPr>
              <w:t>{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cin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&gt;&gt;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index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&gt;&gt; </w:t>
            </w:r>
            <w:r w:rsidRPr="008A148D">
              <w:rPr>
                <w:rFonts w:asciiTheme="minorHAnsi" w:hAnsiTheme="minorHAnsi" w:cstheme="minorHAnsi"/>
                <w:color w:val="0086B3"/>
              </w:rPr>
              <w:t>amount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>getline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6B3"/>
              </w:rPr>
              <w:t>cin</w:t>
            </w:r>
            <w:r w:rsidRPr="008A148D">
              <w:rPr>
                <w:rFonts w:asciiTheme="minorHAnsi" w:hAnsiTheme="minorHAnsi" w:cstheme="minorHAnsi"/>
              </w:rPr>
              <w:t xml:space="preserve">, </w:t>
            </w:r>
            <w:r w:rsidRPr="008A148D">
              <w:rPr>
                <w:rFonts w:asciiTheme="minorHAnsi" w:hAnsiTheme="minorHAnsi" w:cstheme="minorHAnsi"/>
                <w:color w:val="0086B3"/>
              </w:rPr>
              <w:t>desc</w:t>
            </w:r>
            <w:r w:rsidRPr="008A148D">
              <w:rPr>
                <w:rFonts w:asciiTheme="minorHAnsi" w:hAnsiTheme="minorHAnsi" w:cstheme="minorHAnsi"/>
              </w:rPr>
              <w:t>);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>if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index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&lt;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0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||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index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&gt;= </w:t>
            </w:r>
            <w:r w:rsidRPr="008A148D">
              <w:rPr>
                <w:rFonts w:asciiTheme="minorHAnsi" w:hAnsiTheme="minorHAnsi" w:cstheme="minorHAnsi"/>
                <w:color w:val="0086B3"/>
              </w:rPr>
              <w:t>accounts</w:t>
            </w:r>
            <w:r w:rsidRPr="008A148D">
              <w:rPr>
                <w:rFonts w:asciiTheme="minorHAnsi" w:hAnsiTheme="minorHAnsi" w:cstheme="minorHAnsi"/>
              </w:rPr>
              <w:t>.</w:t>
            </w:r>
            <w:r w:rsidRPr="008A148D">
              <w:rPr>
                <w:rFonts w:asciiTheme="minorHAnsi" w:hAnsiTheme="minorHAnsi" w:cstheme="minorHAnsi"/>
                <w:color w:val="0086B3"/>
              </w:rPr>
              <w:t>size</w:t>
            </w:r>
            <w:r w:rsidRPr="008A148D">
              <w:rPr>
                <w:rFonts w:asciiTheme="minorHAnsi" w:hAnsiTheme="minorHAnsi" w:cstheme="minorHAnsi"/>
              </w:rPr>
              <w:t>()){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throw </w:t>
            </w:r>
            <w:r w:rsidRPr="008A148D">
              <w:rPr>
                <w:rFonts w:asciiTheme="minorHAnsi" w:hAnsiTheme="minorHAnsi" w:cstheme="minorHAnsi"/>
                <w:color w:val="0086B3"/>
              </w:rPr>
              <w:t>runtime_error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183691"/>
              </w:rPr>
              <w:t>"The index you input is not exist."</w:t>
            </w:r>
            <w:r w:rsidRPr="008A148D">
              <w:rPr>
                <w:rFonts w:asciiTheme="minorHAnsi" w:hAnsiTheme="minorHAnsi" w:cstheme="minorHAnsi"/>
              </w:rPr>
              <w:t>);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    }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commands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endl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cmd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183691"/>
              </w:rPr>
              <w:t>" "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commands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index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183691"/>
              </w:rPr>
              <w:t xml:space="preserve">" "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amount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183691"/>
              </w:rPr>
              <w:t xml:space="preserve">" "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>desc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}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>accounts</w:t>
            </w:r>
            <w:r w:rsidRPr="008A148D">
              <w:rPr>
                <w:rFonts w:asciiTheme="minorHAnsi" w:hAnsiTheme="minorHAnsi" w:cstheme="minorHAnsi"/>
                <w:color w:val="008080"/>
              </w:rPr>
              <w:t>[</w:t>
            </w:r>
            <w:r w:rsidRPr="008A148D">
              <w:rPr>
                <w:rFonts w:asciiTheme="minorHAnsi" w:hAnsiTheme="minorHAnsi" w:cstheme="minorHAnsi"/>
                <w:color w:val="0086B3"/>
              </w:rPr>
              <w:t>index</w:t>
            </w:r>
            <w:r w:rsidRPr="008A148D">
              <w:rPr>
                <w:rFonts w:asciiTheme="minorHAnsi" w:hAnsiTheme="minorHAnsi" w:cstheme="minorHAnsi"/>
                <w:color w:val="008080"/>
              </w:rPr>
              <w:t>]</w:t>
            </w:r>
            <w:r w:rsidRPr="008A148D">
              <w:rPr>
                <w:rFonts w:asciiTheme="minorHAnsi" w:hAnsiTheme="minorHAnsi" w:cstheme="minorHAnsi"/>
                <w:color w:val="A71D5D"/>
              </w:rPr>
              <w:t>-&gt;</w:t>
            </w:r>
            <w:r w:rsidRPr="008A148D">
              <w:rPr>
                <w:rFonts w:asciiTheme="minorHAnsi" w:hAnsiTheme="minorHAnsi" w:cstheme="minorHAnsi"/>
                <w:color w:val="0086B3"/>
              </w:rPr>
              <w:t>deposit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6B3"/>
              </w:rPr>
              <w:t>date</w:t>
            </w:r>
            <w:r w:rsidRPr="008A148D">
              <w:rPr>
                <w:rFonts w:asciiTheme="minorHAnsi" w:hAnsiTheme="minorHAnsi" w:cstheme="minorHAnsi"/>
              </w:rPr>
              <w:t xml:space="preserve">, </w:t>
            </w:r>
            <w:r w:rsidRPr="008A148D">
              <w:rPr>
                <w:rFonts w:asciiTheme="minorHAnsi" w:hAnsiTheme="minorHAnsi" w:cstheme="minorHAnsi"/>
                <w:color w:val="0086B3"/>
              </w:rPr>
              <w:t>amount</w:t>
            </w:r>
            <w:r w:rsidRPr="008A148D">
              <w:rPr>
                <w:rFonts w:asciiTheme="minorHAnsi" w:hAnsiTheme="minorHAnsi" w:cstheme="minorHAnsi"/>
              </w:rPr>
              <w:t xml:space="preserve">, </w:t>
            </w:r>
            <w:r w:rsidRPr="008A148D">
              <w:rPr>
                <w:rFonts w:asciiTheme="minorHAnsi" w:hAnsiTheme="minorHAnsi" w:cstheme="minorHAnsi"/>
                <w:color w:val="0086B3"/>
              </w:rPr>
              <w:t>desc</w:t>
            </w:r>
            <w:r w:rsidRPr="008A148D">
              <w:rPr>
                <w:rFonts w:asciiTheme="minorHAnsi" w:hAnsiTheme="minorHAnsi" w:cstheme="minorHAnsi"/>
              </w:rPr>
              <w:t>);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}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catch 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080"/>
              </w:rPr>
              <w:t>runtime_error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&amp; </w:t>
            </w:r>
            <w:r w:rsidRPr="008A148D">
              <w:rPr>
                <w:rFonts w:asciiTheme="minorHAnsi" w:hAnsiTheme="minorHAnsi" w:cstheme="minorHAnsi"/>
                <w:color w:val="0086B3"/>
              </w:rPr>
              <w:t>err</w:t>
            </w:r>
            <w:r w:rsidRPr="008A148D">
              <w:rPr>
                <w:rFonts w:asciiTheme="minorHAnsi" w:hAnsiTheme="minorHAnsi" w:cstheme="minorHAnsi"/>
              </w:rPr>
              <w:t>) {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cerr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>err</w:t>
            </w:r>
            <w:r w:rsidRPr="008A148D">
              <w:rPr>
                <w:rFonts w:asciiTheme="minorHAnsi" w:hAnsiTheme="minorHAnsi" w:cstheme="minorHAnsi"/>
              </w:rPr>
              <w:t>.</w:t>
            </w:r>
            <w:r w:rsidRPr="008A148D">
              <w:rPr>
                <w:rFonts w:asciiTheme="minorHAnsi" w:hAnsiTheme="minorHAnsi" w:cstheme="minorHAnsi"/>
                <w:color w:val="0086B3"/>
              </w:rPr>
              <w:t>what</w:t>
            </w:r>
            <w:r w:rsidRPr="008A148D">
              <w:rPr>
                <w:rFonts w:asciiTheme="minorHAnsi" w:hAnsiTheme="minorHAnsi" w:cstheme="minorHAnsi"/>
              </w:rPr>
              <w:t xml:space="preserve">()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>endl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}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>break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case </w:t>
            </w:r>
            <w:r w:rsidRPr="008A148D">
              <w:rPr>
                <w:rFonts w:asciiTheme="minorHAnsi" w:hAnsiTheme="minorHAnsi" w:cstheme="minorHAnsi"/>
                <w:color w:val="183691"/>
              </w:rPr>
              <w:t>'w'</w:t>
            </w:r>
            <w:r w:rsidRPr="008A148D">
              <w:rPr>
                <w:rFonts w:asciiTheme="minorHAnsi" w:hAnsiTheme="minorHAnsi" w:cstheme="minorHAnsi"/>
                <w:color w:val="A71D5D"/>
              </w:rPr>
              <w:t>:</w:t>
            </w:r>
            <w:r w:rsidRPr="008A148D">
              <w:rPr>
                <w:rFonts w:asciiTheme="minorHAnsi" w:hAnsiTheme="minorHAnsi" w:cstheme="minorHAnsi"/>
                <w:color w:val="969896"/>
              </w:rPr>
              <w:t>//</w:t>
            </w:r>
            <w:r w:rsidRPr="008A148D">
              <w:rPr>
                <w:rFonts w:asciiTheme="minorHAnsi" w:hAnsiTheme="minorHAnsi" w:cstheme="minorHAnsi"/>
                <w:color w:val="969896"/>
              </w:rPr>
              <w:t>取出现金</w:t>
            </w:r>
            <w:r w:rsidRPr="008A148D">
              <w:rPr>
                <w:rFonts w:asciiTheme="minorHAnsi" w:hAnsiTheme="minorHAnsi" w:cstheme="minorHAnsi"/>
                <w:color w:val="969896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>try</w:t>
            </w:r>
            <w:r w:rsidRPr="008A148D">
              <w:rPr>
                <w:rFonts w:asciiTheme="minorHAnsi" w:hAnsiTheme="minorHAnsi" w:cstheme="minorHAnsi"/>
              </w:rPr>
              <w:t>{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>if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6B3"/>
              </w:rPr>
              <w:t>is_now_reading_a_file</w:t>
            </w:r>
            <w:r w:rsidRPr="008A148D">
              <w:rPr>
                <w:rFonts w:asciiTheme="minorHAnsi" w:hAnsiTheme="minorHAnsi" w:cstheme="minorHAnsi"/>
              </w:rPr>
              <w:t>){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commands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&gt;&gt;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index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&gt;&gt; </w:t>
            </w:r>
            <w:r w:rsidRPr="008A148D">
              <w:rPr>
                <w:rFonts w:asciiTheme="minorHAnsi" w:hAnsiTheme="minorHAnsi" w:cstheme="minorHAnsi"/>
                <w:color w:val="0086B3"/>
              </w:rPr>
              <w:t>amount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>getline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6B3"/>
              </w:rPr>
              <w:t>commands</w:t>
            </w:r>
            <w:r w:rsidRPr="008A148D">
              <w:rPr>
                <w:rFonts w:asciiTheme="minorHAnsi" w:hAnsiTheme="minorHAnsi" w:cstheme="minorHAnsi"/>
              </w:rPr>
              <w:t xml:space="preserve">, </w:t>
            </w:r>
            <w:r w:rsidRPr="008A148D">
              <w:rPr>
                <w:rFonts w:asciiTheme="minorHAnsi" w:hAnsiTheme="minorHAnsi" w:cstheme="minorHAnsi"/>
                <w:color w:val="0086B3"/>
              </w:rPr>
              <w:t>desc</w:t>
            </w:r>
            <w:r w:rsidRPr="008A148D">
              <w:rPr>
                <w:rFonts w:asciiTheme="minorHAnsi" w:hAnsiTheme="minorHAnsi" w:cstheme="minorHAnsi"/>
              </w:rPr>
              <w:t>);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}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>else</w:t>
            </w:r>
            <w:r w:rsidRPr="008A148D">
              <w:rPr>
                <w:rFonts w:asciiTheme="minorHAnsi" w:hAnsiTheme="minorHAnsi" w:cstheme="minorHAnsi"/>
              </w:rPr>
              <w:t>{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cin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&gt;&gt;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index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&gt;&gt; </w:t>
            </w:r>
            <w:r w:rsidRPr="008A148D">
              <w:rPr>
                <w:rFonts w:asciiTheme="minorHAnsi" w:hAnsiTheme="minorHAnsi" w:cstheme="minorHAnsi"/>
                <w:color w:val="0086B3"/>
              </w:rPr>
              <w:t>amount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>getline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6B3"/>
              </w:rPr>
              <w:t>cin</w:t>
            </w:r>
            <w:r w:rsidRPr="008A148D">
              <w:rPr>
                <w:rFonts w:asciiTheme="minorHAnsi" w:hAnsiTheme="minorHAnsi" w:cstheme="minorHAnsi"/>
              </w:rPr>
              <w:t xml:space="preserve">, </w:t>
            </w:r>
            <w:r w:rsidRPr="008A148D">
              <w:rPr>
                <w:rFonts w:asciiTheme="minorHAnsi" w:hAnsiTheme="minorHAnsi" w:cstheme="minorHAnsi"/>
                <w:color w:val="0086B3"/>
              </w:rPr>
              <w:t>desc</w:t>
            </w:r>
            <w:r w:rsidRPr="008A148D">
              <w:rPr>
                <w:rFonts w:asciiTheme="minorHAnsi" w:hAnsiTheme="minorHAnsi" w:cstheme="minorHAnsi"/>
              </w:rPr>
              <w:t>);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>if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index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&lt;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0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||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index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&gt;= </w:t>
            </w:r>
            <w:r w:rsidRPr="008A148D">
              <w:rPr>
                <w:rFonts w:asciiTheme="minorHAnsi" w:hAnsiTheme="minorHAnsi" w:cstheme="minorHAnsi"/>
                <w:color w:val="0086B3"/>
              </w:rPr>
              <w:t>accounts</w:t>
            </w:r>
            <w:r w:rsidRPr="008A148D">
              <w:rPr>
                <w:rFonts w:asciiTheme="minorHAnsi" w:hAnsiTheme="minorHAnsi" w:cstheme="minorHAnsi"/>
              </w:rPr>
              <w:t>.</w:t>
            </w:r>
            <w:r w:rsidRPr="008A148D">
              <w:rPr>
                <w:rFonts w:asciiTheme="minorHAnsi" w:hAnsiTheme="minorHAnsi" w:cstheme="minorHAnsi"/>
                <w:color w:val="0086B3"/>
              </w:rPr>
              <w:t>size</w:t>
            </w:r>
            <w:r w:rsidRPr="008A148D">
              <w:rPr>
                <w:rFonts w:asciiTheme="minorHAnsi" w:hAnsiTheme="minorHAnsi" w:cstheme="minorHAnsi"/>
              </w:rPr>
              <w:t>()){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throw </w:t>
            </w:r>
            <w:r w:rsidRPr="008A148D">
              <w:rPr>
                <w:rFonts w:asciiTheme="minorHAnsi" w:hAnsiTheme="minorHAnsi" w:cstheme="minorHAnsi"/>
                <w:color w:val="0086B3"/>
              </w:rPr>
              <w:t>runtime_error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183691"/>
              </w:rPr>
              <w:t>"The index you input is not exist."</w:t>
            </w:r>
            <w:r w:rsidRPr="008A148D">
              <w:rPr>
                <w:rFonts w:asciiTheme="minorHAnsi" w:hAnsiTheme="minorHAnsi" w:cstheme="minorHAnsi"/>
              </w:rPr>
              <w:t>);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    }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}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>accounts</w:t>
            </w:r>
            <w:r w:rsidRPr="008A148D">
              <w:rPr>
                <w:rFonts w:asciiTheme="minorHAnsi" w:hAnsiTheme="minorHAnsi" w:cstheme="minorHAnsi"/>
                <w:color w:val="008080"/>
              </w:rPr>
              <w:t>[</w:t>
            </w:r>
            <w:r w:rsidRPr="008A148D">
              <w:rPr>
                <w:rFonts w:asciiTheme="minorHAnsi" w:hAnsiTheme="minorHAnsi" w:cstheme="minorHAnsi"/>
                <w:color w:val="0086B3"/>
              </w:rPr>
              <w:t>index</w:t>
            </w:r>
            <w:r w:rsidRPr="008A148D">
              <w:rPr>
                <w:rFonts w:asciiTheme="minorHAnsi" w:hAnsiTheme="minorHAnsi" w:cstheme="minorHAnsi"/>
                <w:color w:val="008080"/>
              </w:rPr>
              <w:t>]</w:t>
            </w:r>
            <w:r w:rsidRPr="008A148D">
              <w:rPr>
                <w:rFonts w:asciiTheme="minorHAnsi" w:hAnsiTheme="minorHAnsi" w:cstheme="minorHAnsi"/>
                <w:color w:val="A71D5D"/>
              </w:rPr>
              <w:t>-&gt;</w:t>
            </w:r>
            <w:r w:rsidRPr="008A148D">
              <w:rPr>
                <w:rFonts w:asciiTheme="minorHAnsi" w:hAnsiTheme="minorHAnsi" w:cstheme="minorHAnsi"/>
                <w:color w:val="0086B3"/>
              </w:rPr>
              <w:t>withdraw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6B3"/>
              </w:rPr>
              <w:t>date</w:t>
            </w:r>
            <w:r w:rsidRPr="008A148D">
              <w:rPr>
                <w:rFonts w:asciiTheme="minorHAnsi" w:hAnsiTheme="minorHAnsi" w:cstheme="minorHAnsi"/>
              </w:rPr>
              <w:t xml:space="preserve">, </w:t>
            </w:r>
            <w:r w:rsidRPr="008A148D">
              <w:rPr>
                <w:rFonts w:asciiTheme="minorHAnsi" w:hAnsiTheme="minorHAnsi" w:cstheme="minorHAnsi"/>
                <w:color w:val="0086B3"/>
              </w:rPr>
              <w:t>amount</w:t>
            </w:r>
            <w:r w:rsidRPr="008A148D">
              <w:rPr>
                <w:rFonts w:asciiTheme="minorHAnsi" w:hAnsiTheme="minorHAnsi" w:cstheme="minorHAnsi"/>
              </w:rPr>
              <w:t xml:space="preserve">, </w:t>
            </w:r>
            <w:r w:rsidRPr="008A148D">
              <w:rPr>
                <w:rFonts w:asciiTheme="minorHAnsi" w:hAnsiTheme="minorHAnsi" w:cstheme="minorHAnsi"/>
                <w:color w:val="0086B3"/>
              </w:rPr>
              <w:t>desc</w:t>
            </w:r>
            <w:r w:rsidRPr="008A148D">
              <w:rPr>
                <w:rFonts w:asciiTheme="minorHAnsi" w:hAnsiTheme="minorHAnsi" w:cstheme="minorHAnsi"/>
              </w:rPr>
              <w:t>);</w:t>
            </w:r>
            <w:r w:rsidRPr="008A148D">
              <w:rPr>
                <w:rFonts w:asciiTheme="minorHAnsi" w:hAnsiTheme="minorHAnsi" w:cstheme="minorHAnsi"/>
              </w:rPr>
              <w:br/>
            </w:r>
            <w:r w:rsidRPr="008A148D">
              <w:rPr>
                <w:rFonts w:asciiTheme="minorHAnsi" w:hAnsiTheme="minorHAnsi" w:cstheme="minorHAnsi"/>
              </w:rPr>
              <w:lastRenderedPageBreak/>
              <w:t xml:space="preserve">            </w:t>
            </w:r>
            <w:r w:rsidRPr="008A148D">
              <w:rPr>
                <w:rFonts w:asciiTheme="minorHAnsi" w:hAnsiTheme="minorHAnsi" w:cstheme="minorHAnsi"/>
                <w:color w:val="969896"/>
              </w:rPr>
              <w:t xml:space="preserve">// </w:t>
            </w:r>
            <w:r w:rsidRPr="008A148D">
              <w:rPr>
                <w:rFonts w:asciiTheme="minorHAnsi" w:hAnsiTheme="minorHAnsi" w:cstheme="minorHAnsi"/>
                <w:color w:val="969896"/>
              </w:rPr>
              <w:t>如果没有错误再进行写入文件</w:t>
            </w:r>
            <w:r w:rsidRPr="008A148D">
              <w:rPr>
                <w:rFonts w:asciiTheme="minorHAnsi" w:hAnsiTheme="minorHAnsi" w:cstheme="minorHAnsi"/>
                <w:color w:val="969896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>if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A71D5D"/>
              </w:rPr>
              <w:t>!</w:t>
            </w:r>
            <w:r w:rsidRPr="008A148D">
              <w:rPr>
                <w:rFonts w:asciiTheme="minorHAnsi" w:hAnsiTheme="minorHAnsi" w:cstheme="minorHAnsi"/>
                <w:color w:val="0086B3"/>
              </w:rPr>
              <w:t>is_now_reading_a_file</w:t>
            </w:r>
            <w:r w:rsidRPr="008A148D">
              <w:rPr>
                <w:rFonts w:asciiTheme="minorHAnsi" w:hAnsiTheme="minorHAnsi" w:cstheme="minorHAnsi"/>
              </w:rPr>
              <w:t>) {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commands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endl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cmd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183691"/>
              </w:rPr>
              <w:t>" "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commands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index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183691"/>
              </w:rPr>
              <w:t xml:space="preserve">" "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amount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183691"/>
              </w:rPr>
              <w:t xml:space="preserve">" "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>desc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}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}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catch 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080"/>
              </w:rPr>
              <w:t>AccountException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&amp; </w:t>
            </w:r>
            <w:r w:rsidRPr="008A148D">
              <w:rPr>
                <w:rFonts w:asciiTheme="minorHAnsi" w:hAnsiTheme="minorHAnsi" w:cstheme="minorHAnsi"/>
                <w:color w:val="0086B3"/>
              </w:rPr>
              <w:t>err</w:t>
            </w:r>
            <w:r w:rsidRPr="008A148D">
              <w:rPr>
                <w:rFonts w:asciiTheme="minorHAnsi" w:hAnsiTheme="minorHAnsi" w:cstheme="minorHAnsi"/>
              </w:rPr>
              <w:t>){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cerr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>err</w:t>
            </w:r>
            <w:r w:rsidRPr="008A148D">
              <w:rPr>
                <w:rFonts w:asciiTheme="minorHAnsi" w:hAnsiTheme="minorHAnsi" w:cstheme="minorHAnsi"/>
              </w:rPr>
              <w:t>.</w:t>
            </w:r>
            <w:r w:rsidRPr="008A148D">
              <w:rPr>
                <w:rFonts w:asciiTheme="minorHAnsi" w:hAnsiTheme="minorHAnsi" w:cstheme="minorHAnsi"/>
                <w:color w:val="0086B3"/>
              </w:rPr>
              <w:t>what</w:t>
            </w:r>
            <w:r w:rsidRPr="008A148D">
              <w:rPr>
                <w:rFonts w:asciiTheme="minorHAnsi" w:hAnsiTheme="minorHAnsi" w:cstheme="minorHAnsi"/>
              </w:rPr>
              <w:t xml:space="preserve">()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>endl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}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catch 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080"/>
              </w:rPr>
              <w:t>runtime_error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&amp; </w:t>
            </w:r>
            <w:r w:rsidRPr="008A148D">
              <w:rPr>
                <w:rFonts w:asciiTheme="minorHAnsi" w:hAnsiTheme="minorHAnsi" w:cstheme="minorHAnsi"/>
                <w:color w:val="0086B3"/>
              </w:rPr>
              <w:t>err</w:t>
            </w:r>
            <w:r w:rsidRPr="008A148D">
              <w:rPr>
                <w:rFonts w:asciiTheme="minorHAnsi" w:hAnsiTheme="minorHAnsi" w:cstheme="minorHAnsi"/>
              </w:rPr>
              <w:t>) {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cerr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>err</w:t>
            </w:r>
            <w:r w:rsidRPr="008A148D">
              <w:rPr>
                <w:rFonts w:asciiTheme="minorHAnsi" w:hAnsiTheme="minorHAnsi" w:cstheme="minorHAnsi"/>
              </w:rPr>
              <w:t>.</w:t>
            </w:r>
            <w:r w:rsidRPr="008A148D">
              <w:rPr>
                <w:rFonts w:asciiTheme="minorHAnsi" w:hAnsiTheme="minorHAnsi" w:cstheme="minorHAnsi"/>
                <w:color w:val="0086B3"/>
              </w:rPr>
              <w:t>what</w:t>
            </w:r>
            <w:r w:rsidRPr="008A148D">
              <w:rPr>
                <w:rFonts w:asciiTheme="minorHAnsi" w:hAnsiTheme="minorHAnsi" w:cstheme="minorHAnsi"/>
              </w:rPr>
              <w:t xml:space="preserve">()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>endl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}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>break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case </w:t>
            </w:r>
            <w:r w:rsidRPr="008A148D">
              <w:rPr>
                <w:rFonts w:asciiTheme="minorHAnsi" w:hAnsiTheme="minorHAnsi" w:cstheme="minorHAnsi"/>
                <w:color w:val="183691"/>
              </w:rPr>
              <w:t>'s'</w:t>
            </w:r>
            <w:r w:rsidRPr="008A148D">
              <w:rPr>
                <w:rFonts w:asciiTheme="minorHAnsi" w:hAnsiTheme="minorHAnsi" w:cstheme="minorHAnsi"/>
                <w:color w:val="A71D5D"/>
              </w:rPr>
              <w:t>:</w:t>
            </w:r>
            <w:r w:rsidRPr="008A148D">
              <w:rPr>
                <w:rFonts w:asciiTheme="minorHAnsi" w:hAnsiTheme="minorHAnsi" w:cstheme="minorHAnsi"/>
                <w:color w:val="969896"/>
              </w:rPr>
              <w:t>//</w:t>
            </w:r>
            <w:r w:rsidRPr="008A148D">
              <w:rPr>
                <w:rFonts w:asciiTheme="minorHAnsi" w:hAnsiTheme="minorHAnsi" w:cstheme="minorHAnsi"/>
                <w:color w:val="969896"/>
              </w:rPr>
              <w:t>查询各账户信息</w:t>
            </w:r>
            <w:r w:rsidRPr="008A148D">
              <w:rPr>
                <w:rFonts w:asciiTheme="minorHAnsi" w:hAnsiTheme="minorHAnsi" w:cstheme="minorHAnsi"/>
                <w:color w:val="969896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for 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371F80"/>
              </w:rPr>
              <w:t xml:space="preserve">size_t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i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= </w:t>
            </w:r>
            <w:r w:rsidRPr="008A148D">
              <w:rPr>
                <w:rFonts w:asciiTheme="minorHAnsi" w:hAnsiTheme="minorHAnsi" w:cstheme="minorHAnsi"/>
                <w:color w:val="0086B3"/>
              </w:rPr>
              <w:t>0</w:t>
            </w:r>
            <w:r w:rsidRPr="008A148D">
              <w:rPr>
                <w:rFonts w:asciiTheme="minorHAnsi" w:hAnsiTheme="minorHAnsi" w:cstheme="minorHAnsi"/>
              </w:rPr>
              <w:t xml:space="preserve">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i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&lt; </w:t>
            </w:r>
            <w:r w:rsidRPr="008A148D">
              <w:rPr>
                <w:rFonts w:asciiTheme="minorHAnsi" w:hAnsiTheme="minorHAnsi" w:cstheme="minorHAnsi"/>
                <w:color w:val="0086B3"/>
              </w:rPr>
              <w:t>accounts</w:t>
            </w:r>
            <w:r w:rsidRPr="008A148D">
              <w:rPr>
                <w:rFonts w:asciiTheme="minorHAnsi" w:hAnsiTheme="minorHAnsi" w:cstheme="minorHAnsi"/>
              </w:rPr>
              <w:t>.</w:t>
            </w:r>
            <w:r w:rsidRPr="008A148D">
              <w:rPr>
                <w:rFonts w:asciiTheme="minorHAnsi" w:hAnsiTheme="minorHAnsi" w:cstheme="minorHAnsi"/>
                <w:color w:val="0086B3"/>
              </w:rPr>
              <w:t>size</w:t>
            </w:r>
            <w:r w:rsidRPr="008A148D">
              <w:rPr>
                <w:rFonts w:asciiTheme="minorHAnsi" w:hAnsiTheme="minorHAnsi" w:cstheme="minorHAnsi"/>
              </w:rPr>
              <w:t xml:space="preserve">(); </w:t>
            </w:r>
            <w:r w:rsidRPr="008A148D">
              <w:rPr>
                <w:rFonts w:asciiTheme="minorHAnsi" w:hAnsiTheme="minorHAnsi" w:cstheme="minorHAnsi"/>
                <w:color w:val="0086B3"/>
              </w:rPr>
              <w:t>i</w:t>
            </w:r>
            <w:r w:rsidRPr="008A148D">
              <w:rPr>
                <w:rFonts w:asciiTheme="minorHAnsi" w:hAnsiTheme="minorHAnsi" w:cstheme="minorHAnsi"/>
                <w:color w:val="A71D5D"/>
              </w:rPr>
              <w:t>++</w:t>
            </w:r>
            <w:r w:rsidRPr="008A148D">
              <w:rPr>
                <w:rFonts w:asciiTheme="minorHAnsi" w:hAnsiTheme="minorHAnsi" w:cstheme="minorHAnsi"/>
              </w:rPr>
              <w:t>) {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cout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183691"/>
              </w:rPr>
              <w:t xml:space="preserve">"["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i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183691"/>
              </w:rPr>
              <w:t>"] "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>accounts</w:t>
            </w:r>
            <w:r w:rsidRPr="008A148D">
              <w:rPr>
                <w:rFonts w:asciiTheme="minorHAnsi" w:hAnsiTheme="minorHAnsi" w:cstheme="minorHAnsi"/>
                <w:color w:val="008080"/>
              </w:rPr>
              <w:t>[</w:t>
            </w:r>
            <w:r w:rsidRPr="008A148D">
              <w:rPr>
                <w:rFonts w:asciiTheme="minorHAnsi" w:hAnsiTheme="minorHAnsi" w:cstheme="minorHAnsi"/>
                <w:color w:val="0086B3"/>
              </w:rPr>
              <w:t>i</w:t>
            </w:r>
            <w:r w:rsidRPr="008A148D">
              <w:rPr>
                <w:rFonts w:asciiTheme="minorHAnsi" w:hAnsiTheme="minorHAnsi" w:cstheme="minorHAnsi"/>
                <w:color w:val="008080"/>
              </w:rPr>
              <w:t>]</w:t>
            </w:r>
            <w:r w:rsidRPr="008A148D">
              <w:rPr>
                <w:rFonts w:asciiTheme="minorHAnsi" w:hAnsiTheme="minorHAnsi" w:cstheme="minorHAnsi"/>
                <w:color w:val="A71D5D"/>
              </w:rPr>
              <w:t>-&gt;</w:t>
            </w:r>
            <w:r w:rsidRPr="008A148D">
              <w:rPr>
                <w:rFonts w:asciiTheme="minorHAnsi" w:hAnsiTheme="minorHAnsi" w:cstheme="minorHAnsi"/>
                <w:color w:val="0086B3"/>
              </w:rPr>
              <w:t>show</w:t>
            </w:r>
            <w:r w:rsidRPr="008A148D">
              <w:rPr>
                <w:rFonts w:asciiTheme="minorHAnsi" w:hAnsiTheme="minorHAnsi" w:cstheme="minorHAnsi"/>
              </w:rPr>
              <w:t>();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cout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>endl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}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>break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case </w:t>
            </w:r>
            <w:r w:rsidRPr="008A148D">
              <w:rPr>
                <w:rFonts w:asciiTheme="minorHAnsi" w:hAnsiTheme="minorHAnsi" w:cstheme="minorHAnsi"/>
                <w:color w:val="183691"/>
              </w:rPr>
              <w:t>'c'</w:t>
            </w:r>
            <w:r w:rsidRPr="008A148D">
              <w:rPr>
                <w:rFonts w:asciiTheme="minorHAnsi" w:hAnsiTheme="minorHAnsi" w:cstheme="minorHAnsi"/>
                <w:color w:val="A71D5D"/>
              </w:rPr>
              <w:t>:</w:t>
            </w:r>
            <w:r w:rsidRPr="008A148D">
              <w:rPr>
                <w:rFonts w:asciiTheme="minorHAnsi" w:hAnsiTheme="minorHAnsi" w:cstheme="minorHAnsi"/>
                <w:color w:val="969896"/>
              </w:rPr>
              <w:t>//</w:t>
            </w:r>
            <w:r w:rsidRPr="008A148D">
              <w:rPr>
                <w:rFonts w:asciiTheme="minorHAnsi" w:hAnsiTheme="minorHAnsi" w:cstheme="minorHAnsi"/>
                <w:color w:val="969896"/>
              </w:rPr>
              <w:t>改变日期</w:t>
            </w:r>
            <w:r w:rsidRPr="008A148D">
              <w:rPr>
                <w:rFonts w:asciiTheme="minorHAnsi" w:hAnsiTheme="minorHAnsi" w:cstheme="minorHAnsi"/>
                <w:color w:val="969896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>if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6B3"/>
              </w:rPr>
              <w:t>is_now_reading_a_file</w:t>
            </w:r>
            <w:r w:rsidRPr="008A148D">
              <w:rPr>
                <w:rFonts w:asciiTheme="minorHAnsi" w:hAnsiTheme="minorHAnsi" w:cstheme="minorHAnsi"/>
              </w:rPr>
              <w:t xml:space="preserve">)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commands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&gt;&gt; </w:t>
            </w:r>
            <w:r w:rsidRPr="008A148D">
              <w:rPr>
                <w:rFonts w:asciiTheme="minorHAnsi" w:hAnsiTheme="minorHAnsi" w:cstheme="minorHAnsi"/>
                <w:color w:val="0086B3"/>
              </w:rPr>
              <w:t>day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else </w:t>
            </w:r>
            <w:r w:rsidRPr="008A148D">
              <w:rPr>
                <w:rFonts w:asciiTheme="minorHAnsi" w:hAnsiTheme="minorHAnsi" w:cstheme="minorHAnsi"/>
              </w:rPr>
              <w:t>{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cin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&gt;&gt; </w:t>
            </w:r>
            <w:r w:rsidRPr="008A148D">
              <w:rPr>
                <w:rFonts w:asciiTheme="minorHAnsi" w:hAnsiTheme="minorHAnsi" w:cstheme="minorHAnsi"/>
                <w:color w:val="0086B3"/>
              </w:rPr>
              <w:t>day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}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if 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day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&lt; </w:t>
            </w:r>
            <w:r w:rsidRPr="008A148D">
              <w:rPr>
                <w:rFonts w:asciiTheme="minorHAnsi" w:hAnsiTheme="minorHAnsi" w:cstheme="minorHAnsi"/>
                <w:color w:val="0086B3"/>
              </w:rPr>
              <w:t>date</w:t>
            </w:r>
            <w:r w:rsidRPr="008A148D">
              <w:rPr>
                <w:rFonts w:asciiTheme="minorHAnsi" w:hAnsiTheme="minorHAnsi" w:cstheme="minorHAnsi"/>
              </w:rPr>
              <w:t>.</w:t>
            </w:r>
            <w:r w:rsidRPr="008A148D">
              <w:rPr>
                <w:rFonts w:asciiTheme="minorHAnsi" w:hAnsiTheme="minorHAnsi" w:cstheme="minorHAnsi"/>
                <w:color w:val="0086B3"/>
              </w:rPr>
              <w:t>getDay</w:t>
            </w:r>
            <w:r w:rsidRPr="008A148D">
              <w:rPr>
                <w:rFonts w:asciiTheme="minorHAnsi" w:hAnsiTheme="minorHAnsi" w:cstheme="minorHAnsi"/>
              </w:rPr>
              <w:t>())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cerr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183691"/>
              </w:rPr>
              <w:t xml:space="preserve">"You cannot specify a previous day"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>endl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else if 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day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&gt; </w:t>
            </w:r>
            <w:r w:rsidRPr="008A148D">
              <w:rPr>
                <w:rFonts w:asciiTheme="minorHAnsi" w:hAnsiTheme="minorHAnsi" w:cstheme="minorHAnsi"/>
                <w:color w:val="0086B3"/>
              </w:rPr>
              <w:t>date</w:t>
            </w:r>
            <w:r w:rsidRPr="008A148D">
              <w:rPr>
                <w:rFonts w:asciiTheme="minorHAnsi" w:hAnsiTheme="minorHAnsi" w:cstheme="minorHAnsi"/>
              </w:rPr>
              <w:t>.</w:t>
            </w:r>
            <w:r w:rsidRPr="008A148D">
              <w:rPr>
                <w:rFonts w:asciiTheme="minorHAnsi" w:hAnsiTheme="minorHAnsi" w:cstheme="minorHAnsi"/>
                <w:color w:val="0086B3"/>
              </w:rPr>
              <w:t>getMaxDay</w:t>
            </w:r>
            <w:r w:rsidRPr="008A148D">
              <w:rPr>
                <w:rFonts w:asciiTheme="minorHAnsi" w:hAnsiTheme="minorHAnsi" w:cstheme="minorHAnsi"/>
              </w:rPr>
              <w:t>())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cerr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183691"/>
              </w:rPr>
              <w:t xml:space="preserve">"Invalid day"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>endl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else </w:t>
            </w:r>
            <w:r w:rsidRPr="008A148D">
              <w:rPr>
                <w:rFonts w:asciiTheme="minorHAnsi" w:hAnsiTheme="minorHAnsi" w:cstheme="minorHAnsi"/>
              </w:rPr>
              <w:t>{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date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= </w:t>
            </w:r>
            <w:r w:rsidRPr="008A148D">
              <w:rPr>
                <w:rFonts w:asciiTheme="minorHAnsi" w:hAnsiTheme="minorHAnsi" w:cstheme="minorHAnsi"/>
                <w:color w:val="0086B3"/>
              </w:rPr>
              <w:t>Date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6B3"/>
              </w:rPr>
              <w:t>date</w:t>
            </w:r>
            <w:r w:rsidRPr="008A148D">
              <w:rPr>
                <w:rFonts w:asciiTheme="minorHAnsi" w:hAnsiTheme="minorHAnsi" w:cstheme="minorHAnsi"/>
              </w:rPr>
              <w:t>.</w:t>
            </w:r>
            <w:r w:rsidRPr="008A148D">
              <w:rPr>
                <w:rFonts w:asciiTheme="minorHAnsi" w:hAnsiTheme="minorHAnsi" w:cstheme="minorHAnsi"/>
                <w:color w:val="0086B3"/>
              </w:rPr>
              <w:t>getYear</w:t>
            </w:r>
            <w:r w:rsidRPr="008A148D">
              <w:rPr>
                <w:rFonts w:asciiTheme="minorHAnsi" w:hAnsiTheme="minorHAnsi" w:cstheme="minorHAnsi"/>
              </w:rPr>
              <w:t xml:space="preserve">(), </w:t>
            </w:r>
            <w:r w:rsidRPr="008A148D">
              <w:rPr>
                <w:rFonts w:asciiTheme="minorHAnsi" w:hAnsiTheme="minorHAnsi" w:cstheme="minorHAnsi"/>
                <w:color w:val="0086B3"/>
              </w:rPr>
              <w:t>date</w:t>
            </w:r>
            <w:r w:rsidRPr="008A148D">
              <w:rPr>
                <w:rFonts w:asciiTheme="minorHAnsi" w:hAnsiTheme="minorHAnsi" w:cstheme="minorHAnsi"/>
              </w:rPr>
              <w:t>.</w:t>
            </w:r>
            <w:r w:rsidRPr="008A148D">
              <w:rPr>
                <w:rFonts w:asciiTheme="minorHAnsi" w:hAnsiTheme="minorHAnsi" w:cstheme="minorHAnsi"/>
                <w:color w:val="0086B3"/>
              </w:rPr>
              <w:t>getMonth</w:t>
            </w:r>
            <w:r w:rsidRPr="008A148D">
              <w:rPr>
                <w:rFonts w:asciiTheme="minorHAnsi" w:hAnsiTheme="minorHAnsi" w:cstheme="minorHAnsi"/>
              </w:rPr>
              <w:t xml:space="preserve">(), </w:t>
            </w:r>
            <w:r w:rsidRPr="008A148D">
              <w:rPr>
                <w:rFonts w:asciiTheme="minorHAnsi" w:hAnsiTheme="minorHAnsi" w:cstheme="minorHAnsi"/>
                <w:color w:val="0086B3"/>
              </w:rPr>
              <w:t>day</w:t>
            </w:r>
            <w:r w:rsidRPr="008A148D">
              <w:rPr>
                <w:rFonts w:asciiTheme="minorHAnsi" w:hAnsiTheme="minorHAnsi" w:cstheme="minorHAnsi"/>
              </w:rPr>
              <w:t>);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>if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A71D5D"/>
              </w:rPr>
              <w:t>!</w:t>
            </w:r>
            <w:r w:rsidRPr="008A148D">
              <w:rPr>
                <w:rFonts w:asciiTheme="minorHAnsi" w:hAnsiTheme="minorHAnsi" w:cstheme="minorHAnsi"/>
                <w:color w:val="0086B3"/>
              </w:rPr>
              <w:t>is_now_reading_a_file</w:t>
            </w:r>
            <w:r w:rsidRPr="008A148D">
              <w:rPr>
                <w:rFonts w:asciiTheme="minorHAnsi" w:hAnsiTheme="minorHAnsi" w:cstheme="minorHAnsi"/>
              </w:rPr>
              <w:t>) {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commands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endl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cmd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183691"/>
              </w:rPr>
              <w:t>" "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commands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>day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}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}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>break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case </w:t>
            </w:r>
            <w:r w:rsidRPr="008A148D">
              <w:rPr>
                <w:rFonts w:asciiTheme="minorHAnsi" w:hAnsiTheme="minorHAnsi" w:cstheme="minorHAnsi"/>
                <w:color w:val="183691"/>
              </w:rPr>
              <w:t>'n'</w:t>
            </w:r>
            <w:r w:rsidRPr="008A148D">
              <w:rPr>
                <w:rFonts w:asciiTheme="minorHAnsi" w:hAnsiTheme="minorHAnsi" w:cstheme="minorHAnsi"/>
                <w:color w:val="A71D5D"/>
              </w:rPr>
              <w:t>:</w:t>
            </w:r>
            <w:r w:rsidRPr="008A148D">
              <w:rPr>
                <w:rFonts w:asciiTheme="minorHAnsi" w:hAnsiTheme="minorHAnsi" w:cstheme="minorHAnsi"/>
                <w:color w:val="969896"/>
              </w:rPr>
              <w:t>//</w:t>
            </w:r>
            <w:r w:rsidRPr="008A148D">
              <w:rPr>
                <w:rFonts w:asciiTheme="minorHAnsi" w:hAnsiTheme="minorHAnsi" w:cstheme="minorHAnsi"/>
                <w:color w:val="969896"/>
              </w:rPr>
              <w:t>进入下个月</w:t>
            </w:r>
            <w:r w:rsidRPr="008A148D">
              <w:rPr>
                <w:rFonts w:asciiTheme="minorHAnsi" w:hAnsiTheme="minorHAnsi" w:cstheme="minorHAnsi"/>
                <w:color w:val="969896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>if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A71D5D"/>
              </w:rPr>
              <w:t>!</w:t>
            </w:r>
            <w:r w:rsidRPr="008A148D">
              <w:rPr>
                <w:rFonts w:asciiTheme="minorHAnsi" w:hAnsiTheme="minorHAnsi" w:cstheme="minorHAnsi"/>
                <w:color w:val="0086B3"/>
              </w:rPr>
              <w:t>is_now_reading_a_file</w:t>
            </w:r>
            <w:r w:rsidRPr="008A148D">
              <w:rPr>
                <w:rFonts w:asciiTheme="minorHAnsi" w:hAnsiTheme="minorHAnsi" w:cstheme="minorHAnsi"/>
              </w:rPr>
              <w:t>)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commands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endl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cmd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183691"/>
              </w:rPr>
              <w:t>" "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if 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6B3"/>
              </w:rPr>
              <w:t>date</w:t>
            </w:r>
            <w:r w:rsidRPr="008A148D">
              <w:rPr>
                <w:rFonts w:asciiTheme="minorHAnsi" w:hAnsiTheme="minorHAnsi" w:cstheme="minorHAnsi"/>
              </w:rPr>
              <w:t>.</w:t>
            </w:r>
            <w:r w:rsidRPr="008A148D">
              <w:rPr>
                <w:rFonts w:asciiTheme="minorHAnsi" w:hAnsiTheme="minorHAnsi" w:cstheme="minorHAnsi"/>
                <w:color w:val="0086B3"/>
              </w:rPr>
              <w:t>getMonth</w:t>
            </w:r>
            <w:r w:rsidRPr="008A148D">
              <w:rPr>
                <w:rFonts w:asciiTheme="minorHAnsi" w:hAnsiTheme="minorHAnsi" w:cstheme="minorHAnsi"/>
              </w:rPr>
              <w:t xml:space="preserve">()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== </w:t>
            </w:r>
            <w:r w:rsidRPr="008A148D">
              <w:rPr>
                <w:rFonts w:asciiTheme="minorHAnsi" w:hAnsiTheme="minorHAnsi" w:cstheme="minorHAnsi"/>
                <w:color w:val="0086B3"/>
              </w:rPr>
              <w:t>12</w:t>
            </w:r>
            <w:r w:rsidRPr="008A148D">
              <w:rPr>
                <w:rFonts w:asciiTheme="minorHAnsi" w:hAnsiTheme="minorHAnsi" w:cstheme="minorHAnsi"/>
              </w:rPr>
              <w:t>)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date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= </w:t>
            </w:r>
            <w:r w:rsidRPr="008A148D">
              <w:rPr>
                <w:rFonts w:asciiTheme="minorHAnsi" w:hAnsiTheme="minorHAnsi" w:cstheme="minorHAnsi"/>
                <w:color w:val="0086B3"/>
              </w:rPr>
              <w:t>Date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6B3"/>
              </w:rPr>
              <w:t>date</w:t>
            </w:r>
            <w:r w:rsidRPr="008A148D">
              <w:rPr>
                <w:rFonts w:asciiTheme="minorHAnsi" w:hAnsiTheme="minorHAnsi" w:cstheme="minorHAnsi"/>
              </w:rPr>
              <w:t>.</w:t>
            </w:r>
            <w:r w:rsidRPr="008A148D">
              <w:rPr>
                <w:rFonts w:asciiTheme="minorHAnsi" w:hAnsiTheme="minorHAnsi" w:cstheme="minorHAnsi"/>
                <w:color w:val="0086B3"/>
              </w:rPr>
              <w:t>getYear</w:t>
            </w:r>
            <w:r w:rsidRPr="008A148D">
              <w:rPr>
                <w:rFonts w:asciiTheme="minorHAnsi" w:hAnsiTheme="minorHAnsi" w:cstheme="minorHAnsi"/>
              </w:rPr>
              <w:t xml:space="preserve">()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+ </w:t>
            </w:r>
            <w:r w:rsidRPr="008A148D">
              <w:rPr>
                <w:rFonts w:asciiTheme="minorHAnsi" w:hAnsiTheme="minorHAnsi" w:cstheme="minorHAnsi"/>
                <w:color w:val="0086B3"/>
              </w:rPr>
              <w:t>1</w:t>
            </w:r>
            <w:r w:rsidRPr="008A148D">
              <w:rPr>
                <w:rFonts w:asciiTheme="minorHAnsi" w:hAnsiTheme="minorHAnsi" w:cstheme="minorHAnsi"/>
              </w:rPr>
              <w:t xml:space="preserve">, </w:t>
            </w:r>
            <w:r w:rsidRPr="008A148D">
              <w:rPr>
                <w:rFonts w:asciiTheme="minorHAnsi" w:hAnsiTheme="minorHAnsi" w:cstheme="minorHAnsi"/>
                <w:color w:val="0086B3"/>
              </w:rPr>
              <w:t>1</w:t>
            </w:r>
            <w:r w:rsidRPr="008A148D">
              <w:rPr>
                <w:rFonts w:asciiTheme="minorHAnsi" w:hAnsiTheme="minorHAnsi" w:cstheme="minorHAnsi"/>
              </w:rPr>
              <w:t xml:space="preserve">, </w:t>
            </w:r>
            <w:r w:rsidRPr="008A148D">
              <w:rPr>
                <w:rFonts w:asciiTheme="minorHAnsi" w:hAnsiTheme="minorHAnsi" w:cstheme="minorHAnsi"/>
                <w:color w:val="0086B3"/>
              </w:rPr>
              <w:t>1</w:t>
            </w:r>
            <w:r w:rsidRPr="008A148D">
              <w:rPr>
                <w:rFonts w:asciiTheme="minorHAnsi" w:hAnsiTheme="minorHAnsi" w:cstheme="minorHAnsi"/>
              </w:rPr>
              <w:t>);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>else</w:t>
            </w:r>
            <w:r w:rsidRPr="008A148D">
              <w:rPr>
                <w:rFonts w:asciiTheme="minorHAnsi" w:hAnsiTheme="minorHAnsi" w:cstheme="minorHAnsi"/>
                <w:color w:val="A71D5D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date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= </w:t>
            </w:r>
            <w:r w:rsidRPr="008A148D">
              <w:rPr>
                <w:rFonts w:asciiTheme="minorHAnsi" w:hAnsiTheme="minorHAnsi" w:cstheme="minorHAnsi"/>
                <w:color w:val="0086B3"/>
              </w:rPr>
              <w:t>Date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6B3"/>
              </w:rPr>
              <w:t>date</w:t>
            </w:r>
            <w:r w:rsidRPr="008A148D">
              <w:rPr>
                <w:rFonts w:asciiTheme="minorHAnsi" w:hAnsiTheme="minorHAnsi" w:cstheme="minorHAnsi"/>
              </w:rPr>
              <w:t>.</w:t>
            </w:r>
            <w:r w:rsidRPr="008A148D">
              <w:rPr>
                <w:rFonts w:asciiTheme="minorHAnsi" w:hAnsiTheme="minorHAnsi" w:cstheme="minorHAnsi"/>
                <w:color w:val="0086B3"/>
              </w:rPr>
              <w:t>getYear</w:t>
            </w:r>
            <w:r w:rsidRPr="008A148D">
              <w:rPr>
                <w:rFonts w:asciiTheme="minorHAnsi" w:hAnsiTheme="minorHAnsi" w:cstheme="minorHAnsi"/>
              </w:rPr>
              <w:t xml:space="preserve">(), </w:t>
            </w:r>
            <w:r w:rsidRPr="008A148D">
              <w:rPr>
                <w:rFonts w:asciiTheme="minorHAnsi" w:hAnsiTheme="minorHAnsi" w:cstheme="minorHAnsi"/>
                <w:color w:val="0086B3"/>
              </w:rPr>
              <w:t>date</w:t>
            </w:r>
            <w:r w:rsidRPr="008A148D">
              <w:rPr>
                <w:rFonts w:asciiTheme="minorHAnsi" w:hAnsiTheme="minorHAnsi" w:cstheme="minorHAnsi"/>
              </w:rPr>
              <w:t>.</w:t>
            </w:r>
            <w:r w:rsidRPr="008A148D">
              <w:rPr>
                <w:rFonts w:asciiTheme="minorHAnsi" w:hAnsiTheme="minorHAnsi" w:cstheme="minorHAnsi"/>
                <w:color w:val="0086B3"/>
              </w:rPr>
              <w:t>getMonth</w:t>
            </w:r>
            <w:r w:rsidRPr="008A148D">
              <w:rPr>
                <w:rFonts w:asciiTheme="minorHAnsi" w:hAnsiTheme="minorHAnsi" w:cstheme="minorHAnsi"/>
              </w:rPr>
              <w:t xml:space="preserve">()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+ </w:t>
            </w:r>
            <w:r w:rsidRPr="008A148D">
              <w:rPr>
                <w:rFonts w:asciiTheme="minorHAnsi" w:hAnsiTheme="minorHAnsi" w:cstheme="minorHAnsi"/>
                <w:color w:val="0086B3"/>
              </w:rPr>
              <w:t>1</w:t>
            </w:r>
            <w:r w:rsidRPr="008A148D">
              <w:rPr>
                <w:rFonts w:asciiTheme="minorHAnsi" w:hAnsiTheme="minorHAnsi" w:cstheme="minorHAnsi"/>
              </w:rPr>
              <w:t xml:space="preserve">, </w:t>
            </w:r>
            <w:r w:rsidRPr="008A148D">
              <w:rPr>
                <w:rFonts w:asciiTheme="minorHAnsi" w:hAnsiTheme="minorHAnsi" w:cstheme="minorHAnsi"/>
                <w:color w:val="0086B3"/>
              </w:rPr>
              <w:t>1</w:t>
            </w:r>
            <w:r w:rsidRPr="008A148D">
              <w:rPr>
                <w:rFonts w:asciiTheme="minorHAnsi" w:hAnsiTheme="minorHAnsi" w:cstheme="minorHAnsi"/>
              </w:rPr>
              <w:t>);</w:t>
            </w:r>
            <w:r w:rsidRPr="008A148D">
              <w:rPr>
                <w:rFonts w:asciiTheme="minorHAnsi" w:hAnsiTheme="minorHAnsi" w:cstheme="minorHAnsi"/>
              </w:rPr>
              <w:br/>
            </w:r>
            <w:r w:rsidRPr="008A148D">
              <w:rPr>
                <w:rFonts w:asciiTheme="minorHAnsi" w:hAnsiTheme="minorHAnsi" w:cstheme="minorHAnsi"/>
              </w:rPr>
              <w:lastRenderedPageBreak/>
              <w:t xml:space="preserve">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for 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auto &amp;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iter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: </w:t>
            </w:r>
            <w:r w:rsidRPr="008A148D">
              <w:rPr>
                <w:rFonts w:asciiTheme="minorHAnsi" w:hAnsiTheme="minorHAnsi" w:cstheme="minorHAnsi"/>
                <w:color w:val="0086B3"/>
              </w:rPr>
              <w:t>accounts</w:t>
            </w:r>
            <w:r w:rsidRPr="008A148D">
              <w:rPr>
                <w:rFonts w:asciiTheme="minorHAnsi" w:hAnsiTheme="minorHAnsi" w:cstheme="minorHAnsi"/>
              </w:rPr>
              <w:t>)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>iter</w:t>
            </w:r>
            <w:r w:rsidRPr="008A148D">
              <w:rPr>
                <w:rFonts w:asciiTheme="minorHAnsi" w:hAnsiTheme="minorHAnsi" w:cstheme="minorHAnsi"/>
                <w:color w:val="A71D5D"/>
              </w:rPr>
              <w:t>-&gt;</w:t>
            </w:r>
            <w:r w:rsidRPr="008A148D">
              <w:rPr>
                <w:rFonts w:asciiTheme="minorHAnsi" w:hAnsiTheme="minorHAnsi" w:cstheme="minorHAnsi"/>
                <w:color w:val="0086B3"/>
              </w:rPr>
              <w:t>settle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6B3"/>
              </w:rPr>
              <w:t>date</w:t>
            </w:r>
            <w:r w:rsidRPr="008A148D">
              <w:rPr>
                <w:rFonts w:asciiTheme="minorHAnsi" w:hAnsiTheme="minorHAnsi" w:cstheme="minorHAnsi"/>
              </w:rPr>
              <w:t>);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>break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case </w:t>
            </w:r>
            <w:r w:rsidRPr="008A148D">
              <w:rPr>
                <w:rFonts w:asciiTheme="minorHAnsi" w:hAnsiTheme="minorHAnsi" w:cstheme="minorHAnsi"/>
                <w:color w:val="183691"/>
              </w:rPr>
              <w:t>'q'</w:t>
            </w:r>
            <w:r w:rsidRPr="008A148D">
              <w:rPr>
                <w:rFonts w:asciiTheme="minorHAnsi" w:hAnsiTheme="minorHAnsi" w:cstheme="minorHAnsi"/>
                <w:color w:val="A71D5D"/>
              </w:rPr>
              <w:t>:</w:t>
            </w:r>
            <w:r w:rsidRPr="008A148D">
              <w:rPr>
                <w:rFonts w:asciiTheme="minorHAnsi" w:hAnsiTheme="minorHAnsi" w:cstheme="minorHAnsi"/>
                <w:color w:val="969896"/>
              </w:rPr>
              <w:t>//</w:t>
            </w:r>
            <w:r w:rsidRPr="008A148D">
              <w:rPr>
                <w:rFonts w:asciiTheme="minorHAnsi" w:hAnsiTheme="minorHAnsi" w:cstheme="minorHAnsi"/>
                <w:color w:val="969896"/>
              </w:rPr>
              <w:t>查询一段时间内的账目</w:t>
            </w:r>
            <w:r w:rsidRPr="008A148D">
              <w:rPr>
                <w:rFonts w:asciiTheme="minorHAnsi" w:hAnsiTheme="minorHAnsi" w:cstheme="minorHAnsi"/>
                <w:color w:val="969896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try </w:t>
            </w:r>
            <w:r w:rsidRPr="008A148D">
              <w:rPr>
                <w:rFonts w:asciiTheme="minorHAnsi" w:hAnsiTheme="minorHAnsi" w:cstheme="minorHAnsi"/>
              </w:rPr>
              <w:t>{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date1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= </w:t>
            </w:r>
            <w:r w:rsidRPr="008A148D">
              <w:rPr>
                <w:rFonts w:asciiTheme="minorHAnsi" w:hAnsiTheme="minorHAnsi" w:cstheme="minorHAnsi"/>
                <w:color w:val="008080"/>
              </w:rPr>
              <w:t>Date</w:t>
            </w:r>
            <w:r w:rsidRPr="008A148D">
              <w:rPr>
                <w:rFonts w:asciiTheme="minorHAnsi" w:hAnsiTheme="minorHAnsi" w:cstheme="minorHAnsi"/>
                <w:color w:val="A71D5D"/>
              </w:rPr>
              <w:t>::</w:t>
            </w:r>
            <w:r w:rsidRPr="008A148D">
              <w:rPr>
                <w:rFonts w:asciiTheme="minorHAnsi" w:hAnsiTheme="minorHAnsi" w:cstheme="minorHAnsi"/>
                <w:color w:val="0086B3"/>
              </w:rPr>
              <w:t>read</w:t>
            </w:r>
            <w:r w:rsidRPr="008A148D">
              <w:rPr>
                <w:rFonts w:asciiTheme="minorHAnsi" w:hAnsiTheme="minorHAnsi" w:cstheme="minorHAnsi"/>
              </w:rPr>
              <w:t>();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date2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= </w:t>
            </w:r>
            <w:r w:rsidRPr="008A148D">
              <w:rPr>
                <w:rFonts w:asciiTheme="minorHAnsi" w:hAnsiTheme="minorHAnsi" w:cstheme="minorHAnsi"/>
                <w:color w:val="008080"/>
              </w:rPr>
              <w:t>Date</w:t>
            </w:r>
            <w:r w:rsidRPr="008A148D">
              <w:rPr>
                <w:rFonts w:asciiTheme="minorHAnsi" w:hAnsiTheme="minorHAnsi" w:cstheme="minorHAnsi"/>
                <w:color w:val="A71D5D"/>
              </w:rPr>
              <w:t>::</w:t>
            </w:r>
            <w:r w:rsidRPr="008A148D">
              <w:rPr>
                <w:rFonts w:asciiTheme="minorHAnsi" w:hAnsiTheme="minorHAnsi" w:cstheme="minorHAnsi"/>
                <w:color w:val="0086B3"/>
              </w:rPr>
              <w:t>read</w:t>
            </w:r>
            <w:r w:rsidRPr="008A148D">
              <w:rPr>
                <w:rFonts w:asciiTheme="minorHAnsi" w:hAnsiTheme="minorHAnsi" w:cstheme="minorHAnsi"/>
              </w:rPr>
              <w:t>();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008080"/>
              </w:rPr>
              <w:t>Account</w:t>
            </w:r>
            <w:r w:rsidRPr="008A148D">
              <w:rPr>
                <w:rFonts w:asciiTheme="minorHAnsi" w:hAnsiTheme="minorHAnsi" w:cstheme="minorHAnsi"/>
                <w:color w:val="A71D5D"/>
              </w:rPr>
              <w:t>::</w:t>
            </w:r>
            <w:r w:rsidRPr="008A148D">
              <w:rPr>
                <w:rFonts w:asciiTheme="minorHAnsi" w:hAnsiTheme="minorHAnsi" w:cstheme="minorHAnsi"/>
                <w:color w:val="0086B3"/>
              </w:rPr>
              <w:t>query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6B3"/>
              </w:rPr>
              <w:t>date1</w:t>
            </w:r>
            <w:r w:rsidRPr="008A148D">
              <w:rPr>
                <w:rFonts w:asciiTheme="minorHAnsi" w:hAnsiTheme="minorHAnsi" w:cstheme="minorHAnsi"/>
              </w:rPr>
              <w:t xml:space="preserve">, </w:t>
            </w:r>
            <w:r w:rsidRPr="008A148D">
              <w:rPr>
                <w:rFonts w:asciiTheme="minorHAnsi" w:hAnsiTheme="minorHAnsi" w:cstheme="minorHAnsi"/>
                <w:color w:val="0086B3"/>
              </w:rPr>
              <w:t>date2</w:t>
            </w:r>
            <w:r w:rsidRPr="008A148D">
              <w:rPr>
                <w:rFonts w:asciiTheme="minorHAnsi" w:hAnsiTheme="minorHAnsi" w:cstheme="minorHAnsi"/>
              </w:rPr>
              <w:t>);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}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catch 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080"/>
              </w:rPr>
              <w:t>DateException</w:t>
            </w:r>
            <w:r w:rsidRPr="008A148D">
              <w:rPr>
                <w:rFonts w:asciiTheme="minorHAnsi" w:hAnsiTheme="minorHAnsi" w:cstheme="minorHAnsi"/>
                <w:color w:val="A71D5D"/>
              </w:rPr>
              <w:t xml:space="preserve">&amp; </w:t>
            </w:r>
            <w:r w:rsidRPr="008A148D">
              <w:rPr>
                <w:rFonts w:asciiTheme="minorHAnsi" w:hAnsiTheme="minorHAnsi" w:cstheme="minorHAnsi"/>
                <w:color w:val="0086B3"/>
              </w:rPr>
              <w:t>err</w:t>
            </w:r>
            <w:r w:rsidRPr="008A148D">
              <w:rPr>
                <w:rFonts w:asciiTheme="minorHAnsi" w:hAnsiTheme="minorHAnsi" w:cstheme="minorHAnsi"/>
              </w:rPr>
              <w:t>){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cerr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>err</w:t>
            </w:r>
            <w:r w:rsidRPr="008A148D">
              <w:rPr>
                <w:rFonts w:asciiTheme="minorHAnsi" w:hAnsiTheme="minorHAnsi" w:cstheme="minorHAnsi"/>
              </w:rPr>
              <w:t>.</w:t>
            </w:r>
            <w:r w:rsidRPr="008A148D">
              <w:rPr>
                <w:rFonts w:asciiTheme="minorHAnsi" w:hAnsiTheme="minorHAnsi" w:cstheme="minorHAnsi"/>
                <w:color w:val="0086B3"/>
              </w:rPr>
              <w:t>what</w:t>
            </w:r>
            <w:r w:rsidRPr="008A148D">
              <w:rPr>
                <w:rFonts w:asciiTheme="minorHAnsi" w:hAnsiTheme="minorHAnsi" w:cstheme="minorHAnsi"/>
              </w:rPr>
              <w:t xml:space="preserve">()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0086B3"/>
              </w:rPr>
              <w:t>endl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>if</w:t>
            </w:r>
            <w:r w:rsidRPr="008A148D">
              <w:rPr>
                <w:rFonts w:asciiTheme="minorHAnsi" w:hAnsiTheme="minorHAnsi" w:cstheme="minorHAnsi"/>
              </w:rPr>
              <w:t>(</w:t>
            </w:r>
            <w:r w:rsidRPr="008A148D">
              <w:rPr>
                <w:rFonts w:asciiTheme="minorHAnsi" w:hAnsiTheme="minorHAnsi" w:cstheme="minorHAnsi"/>
                <w:color w:val="0086B3"/>
              </w:rPr>
              <w:t>cin</w:t>
            </w:r>
            <w:r w:rsidRPr="008A148D">
              <w:rPr>
                <w:rFonts w:asciiTheme="minorHAnsi" w:hAnsiTheme="minorHAnsi" w:cstheme="minorHAnsi"/>
              </w:rPr>
              <w:t>.</w:t>
            </w:r>
            <w:r w:rsidRPr="008A148D">
              <w:rPr>
                <w:rFonts w:asciiTheme="minorHAnsi" w:hAnsiTheme="minorHAnsi" w:cstheme="minorHAnsi"/>
                <w:color w:val="0086B3"/>
              </w:rPr>
              <w:t>fail</w:t>
            </w:r>
            <w:r w:rsidRPr="008A148D">
              <w:rPr>
                <w:rFonts w:asciiTheme="minorHAnsi" w:hAnsiTheme="minorHAnsi" w:cstheme="minorHAnsi"/>
              </w:rPr>
              <w:t xml:space="preserve">()) </w:t>
            </w:r>
            <w:r w:rsidRPr="008A148D">
              <w:rPr>
                <w:rFonts w:asciiTheme="minorHAnsi" w:hAnsiTheme="minorHAnsi" w:cstheme="minorHAnsi"/>
                <w:color w:val="0086B3"/>
              </w:rPr>
              <w:t>cin</w:t>
            </w:r>
            <w:r w:rsidRPr="008A148D">
              <w:rPr>
                <w:rFonts w:asciiTheme="minorHAnsi" w:hAnsiTheme="minorHAnsi" w:cstheme="minorHAnsi"/>
              </w:rPr>
              <w:t>.</w:t>
            </w:r>
            <w:r w:rsidRPr="008A148D">
              <w:rPr>
                <w:rFonts w:asciiTheme="minorHAnsi" w:hAnsiTheme="minorHAnsi" w:cstheme="minorHAnsi"/>
                <w:color w:val="0086B3"/>
              </w:rPr>
              <w:t>clear</w:t>
            </w:r>
            <w:r w:rsidRPr="008A148D">
              <w:rPr>
                <w:rFonts w:asciiTheme="minorHAnsi" w:hAnsiTheme="minorHAnsi" w:cstheme="minorHAnsi"/>
              </w:rPr>
              <w:t>();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}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>break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</w:t>
            </w:r>
            <w:r w:rsidRPr="008A148D">
              <w:rPr>
                <w:rFonts w:asciiTheme="minorHAnsi" w:hAnsiTheme="minorHAnsi" w:cstheme="minorHAnsi"/>
                <w:color w:val="A71D5D"/>
              </w:rPr>
              <w:t>default:</w:t>
            </w:r>
            <w:r w:rsidRPr="008A148D">
              <w:rPr>
                <w:rFonts w:asciiTheme="minorHAnsi" w:hAnsiTheme="minorHAnsi" w:cstheme="minorHAnsi"/>
                <w:color w:val="A71D5D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0086B3"/>
              </w:rPr>
              <w:t xml:space="preserve">cerr </w:t>
            </w:r>
            <w:r w:rsidRPr="008A148D">
              <w:rPr>
                <w:rFonts w:asciiTheme="minorHAnsi" w:hAnsiTheme="minorHAnsi" w:cstheme="minorHAnsi"/>
                <w:color w:val="008080"/>
              </w:rPr>
              <w:t xml:space="preserve">&lt;&lt; </w:t>
            </w:r>
            <w:r w:rsidRPr="008A148D">
              <w:rPr>
                <w:rFonts w:asciiTheme="minorHAnsi" w:hAnsiTheme="minorHAnsi" w:cstheme="minorHAnsi"/>
                <w:color w:val="183691"/>
              </w:rPr>
              <w:t xml:space="preserve">"Not a right command." </w:t>
            </w:r>
            <w:r w:rsidRPr="008A148D">
              <w:rPr>
                <w:rFonts w:asciiTheme="minorHAnsi" w:hAnsiTheme="minorHAnsi" w:cstheme="minorHAnsi"/>
                <w:color w:val="008080"/>
              </w:rPr>
              <w:t>&lt;&lt;</w:t>
            </w:r>
            <w:r w:rsidRPr="008A148D">
              <w:rPr>
                <w:rFonts w:asciiTheme="minorHAnsi" w:hAnsiTheme="minorHAnsi" w:cstheme="minorHAnsi"/>
                <w:color w:val="0086B3"/>
              </w:rPr>
              <w:t>endl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A71D5D"/>
              </w:rPr>
              <w:t>break</w:t>
            </w:r>
            <w:r w:rsidRPr="008A148D">
              <w:rPr>
                <w:rFonts w:asciiTheme="minorHAnsi" w:hAnsiTheme="minorHAnsi" w:cstheme="minorHAnsi"/>
              </w:rPr>
              <w:t>;</w:t>
            </w:r>
            <w:r w:rsidRPr="008A148D">
              <w:rPr>
                <w:rFonts w:asciiTheme="minorHAnsi" w:hAnsiTheme="minorHAnsi" w:cstheme="minorHAnsi"/>
              </w:rPr>
              <w:br/>
              <w:t>}</w:t>
            </w:r>
          </w:p>
          <w:p w14:paraId="38EE5F87" w14:textId="6C16F15E" w:rsidR="00342C0A" w:rsidRPr="008A148D" w:rsidRDefault="00342C0A" w:rsidP="008A148D">
            <w:pPr>
              <w:rPr>
                <w:rFonts w:asciiTheme="minorHAnsi" w:hAnsiTheme="minorHAnsi" w:cstheme="minorHAnsi"/>
              </w:rPr>
            </w:pPr>
          </w:p>
          <w:p w14:paraId="39C7598D" w14:textId="77777777" w:rsidR="00342C0A" w:rsidRPr="008A148D" w:rsidRDefault="00342C0A" w:rsidP="008A148D">
            <w:pPr>
              <w:rPr>
                <w:rFonts w:asciiTheme="minorHAnsi" w:hAnsiTheme="minorHAnsi" w:cstheme="minorHAnsi"/>
                <w:color w:val="333333"/>
                <w:sz w:val="23"/>
                <w:szCs w:val="23"/>
              </w:rPr>
            </w:pP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 xml:space="preserve">class </w:t>
            </w:r>
            <w:r w:rsidRPr="008A148D">
              <w:rPr>
                <w:rFonts w:asciiTheme="minorHAnsi" w:hAnsiTheme="minorHAnsi" w:cstheme="minorHAnsi"/>
                <w:color w:val="008080"/>
                <w:sz w:val="23"/>
                <w:szCs w:val="23"/>
              </w:rPr>
              <w:t xml:space="preserve">AccountException </w:t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 xml:space="preserve">: public </w:t>
            </w:r>
            <w:r w:rsidRPr="008A148D">
              <w:rPr>
                <w:rFonts w:asciiTheme="minorHAnsi" w:hAnsiTheme="minorHAnsi" w:cstheme="minorHAnsi"/>
                <w:color w:val="008080"/>
                <w:sz w:val="23"/>
                <w:szCs w:val="23"/>
              </w:rPr>
              <w:t>exception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{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br/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>private:</w:t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br/>
              <w:t xml:space="preserve">    </w:t>
            </w:r>
            <w:r w:rsidRPr="008A148D">
              <w:rPr>
                <w:rFonts w:asciiTheme="minorHAnsi" w:hAnsiTheme="minorHAnsi" w:cstheme="minorHAnsi"/>
                <w:color w:val="008080"/>
                <w:sz w:val="23"/>
                <w:szCs w:val="23"/>
              </w:rPr>
              <w:t>Account</w:t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 xml:space="preserve">* </w:t>
            </w:r>
            <w:r w:rsidRPr="008A148D">
              <w:rPr>
                <w:rFonts w:asciiTheme="minorHAnsi" w:hAnsiTheme="minorHAnsi" w:cstheme="minorHAnsi"/>
                <w:color w:val="990073"/>
                <w:sz w:val="23"/>
                <w:szCs w:val="23"/>
              </w:rPr>
              <w:t>account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;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br/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>public:</w:t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br/>
              <w:t xml:space="preserve">    explicit </w:t>
            </w:r>
            <w:r w:rsidRPr="008A148D">
              <w:rPr>
                <w:rFonts w:asciiTheme="minorHAnsi" w:hAnsiTheme="minorHAnsi" w:cstheme="minorHAnsi"/>
                <w:color w:val="795DA3"/>
                <w:sz w:val="23"/>
                <w:szCs w:val="23"/>
              </w:rPr>
              <w:t>AccountException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(</w:t>
            </w:r>
            <w:r w:rsidRPr="008A148D">
              <w:rPr>
                <w:rFonts w:asciiTheme="minorHAnsi" w:hAnsiTheme="minorHAnsi" w:cstheme="minorHAnsi"/>
                <w:color w:val="008080"/>
                <w:sz w:val="23"/>
                <w:szCs w:val="23"/>
              </w:rPr>
              <w:t xml:space="preserve">Account </w:t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>*</w:t>
            </w:r>
            <w:r w:rsidRPr="008A148D">
              <w:rPr>
                <w:rFonts w:asciiTheme="minorHAnsi" w:hAnsiTheme="minorHAnsi" w:cstheme="minorHAnsi"/>
                <w:color w:val="333333"/>
                <w:sz w:val="23"/>
                <w:szCs w:val="23"/>
              </w:rPr>
              <w:t>account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)</w:t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 xml:space="preserve">: </w:t>
            </w:r>
            <w:r w:rsidRPr="008A148D">
              <w:rPr>
                <w:rFonts w:asciiTheme="minorHAnsi" w:hAnsiTheme="minorHAnsi" w:cstheme="minorHAnsi"/>
                <w:color w:val="990073"/>
                <w:sz w:val="23"/>
                <w:szCs w:val="23"/>
              </w:rPr>
              <w:t>account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(</w:t>
            </w:r>
            <w:r w:rsidRPr="008A148D">
              <w:rPr>
                <w:rFonts w:asciiTheme="minorHAnsi" w:hAnsiTheme="minorHAnsi" w:cstheme="minorHAnsi"/>
                <w:color w:val="333333"/>
                <w:sz w:val="23"/>
                <w:szCs w:val="23"/>
              </w:rPr>
              <w:t>account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){};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br/>
              <w:t xml:space="preserve">    </w:t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>const char *</w:t>
            </w:r>
            <w:r w:rsidRPr="008A148D">
              <w:rPr>
                <w:rFonts w:asciiTheme="minorHAnsi" w:hAnsiTheme="minorHAnsi" w:cstheme="minorHAnsi"/>
                <w:color w:val="795DA3"/>
                <w:sz w:val="23"/>
                <w:szCs w:val="23"/>
              </w:rPr>
              <w:t>what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 xml:space="preserve">() </w:t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>const noexcept override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{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371F80"/>
                <w:sz w:val="23"/>
                <w:szCs w:val="23"/>
              </w:rPr>
              <w:t xml:space="preserve">string </w:t>
            </w:r>
            <w:r w:rsidRPr="008A148D">
              <w:rPr>
                <w:rFonts w:asciiTheme="minorHAnsi" w:hAnsiTheme="minorHAnsi" w:cstheme="minorHAnsi"/>
                <w:color w:val="0086B3"/>
                <w:sz w:val="23"/>
                <w:szCs w:val="23"/>
              </w:rPr>
              <w:t xml:space="preserve">s1 </w:t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 xml:space="preserve">= </w:t>
            </w:r>
            <w:r w:rsidRPr="008A148D">
              <w:rPr>
                <w:rFonts w:asciiTheme="minorHAnsi" w:hAnsiTheme="minorHAnsi" w:cstheme="minorHAnsi"/>
                <w:color w:val="183691"/>
                <w:sz w:val="23"/>
                <w:szCs w:val="23"/>
              </w:rPr>
              <w:t>"Not enough money in this account:"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;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371F80"/>
                <w:sz w:val="23"/>
                <w:szCs w:val="23"/>
              </w:rPr>
              <w:t xml:space="preserve">string </w:t>
            </w:r>
            <w:r w:rsidRPr="008A148D">
              <w:rPr>
                <w:rFonts w:asciiTheme="minorHAnsi" w:hAnsiTheme="minorHAnsi" w:cstheme="minorHAnsi"/>
                <w:color w:val="0086B3"/>
                <w:sz w:val="23"/>
                <w:szCs w:val="23"/>
              </w:rPr>
              <w:t xml:space="preserve">s2 </w:t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 xml:space="preserve">= </w:t>
            </w:r>
            <w:r w:rsidRPr="008A148D">
              <w:rPr>
                <w:rFonts w:asciiTheme="minorHAnsi" w:hAnsiTheme="minorHAnsi" w:cstheme="minorHAnsi"/>
                <w:color w:val="990073"/>
                <w:sz w:val="23"/>
                <w:szCs w:val="23"/>
              </w:rPr>
              <w:t>account</w:t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>-&gt;</w:t>
            </w:r>
            <w:r w:rsidRPr="008A148D">
              <w:rPr>
                <w:rFonts w:asciiTheme="minorHAnsi" w:hAnsiTheme="minorHAnsi" w:cstheme="minorHAnsi"/>
                <w:color w:val="0086B3"/>
                <w:sz w:val="23"/>
                <w:szCs w:val="23"/>
              </w:rPr>
              <w:t>getId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();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371F80"/>
                <w:sz w:val="23"/>
                <w:szCs w:val="23"/>
              </w:rPr>
              <w:t xml:space="preserve">string </w:t>
            </w:r>
            <w:r w:rsidRPr="008A148D">
              <w:rPr>
                <w:rFonts w:asciiTheme="minorHAnsi" w:hAnsiTheme="minorHAnsi" w:cstheme="minorHAnsi"/>
                <w:color w:val="0086B3"/>
                <w:sz w:val="23"/>
                <w:szCs w:val="23"/>
              </w:rPr>
              <w:t xml:space="preserve">s3 </w:t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 xml:space="preserve">= </w:t>
            </w:r>
            <w:r w:rsidRPr="008A148D">
              <w:rPr>
                <w:rFonts w:asciiTheme="minorHAnsi" w:hAnsiTheme="minorHAnsi" w:cstheme="minorHAnsi"/>
                <w:color w:val="0086B3"/>
                <w:sz w:val="23"/>
                <w:szCs w:val="23"/>
              </w:rPr>
              <w:t>to_string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(</w:t>
            </w:r>
            <w:r w:rsidRPr="008A148D">
              <w:rPr>
                <w:rFonts w:asciiTheme="minorHAnsi" w:hAnsiTheme="minorHAnsi" w:cstheme="minorHAnsi"/>
                <w:color w:val="990073"/>
                <w:sz w:val="23"/>
                <w:szCs w:val="23"/>
              </w:rPr>
              <w:t>account</w:t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>-&gt;</w:t>
            </w:r>
            <w:r w:rsidRPr="008A148D">
              <w:rPr>
                <w:rFonts w:asciiTheme="minorHAnsi" w:hAnsiTheme="minorHAnsi" w:cstheme="minorHAnsi"/>
                <w:color w:val="0086B3"/>
                <w:sz w:val="23"/>
                <w:szCs w:val="23"/>
              </w:rPr>
              <w:t>getBalance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());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 xml:space="preserve">static </w:t>
            </w:r>
            <w:r w:rsidRPr="008A148D">
              <w:rPr>
                <w:rFonts w:asciiTheme="minorHAnsi" w:hAnsiTheme="minorHAnsi" w:cstheme="minorHAnsi"/>
                <w:color w:val="371F80"/>
                <w:sz w:val="23"/>
                <w:szCs w:val="23"/>
              </w:rPr>
              <w:t xml:space="preserve">string </w:t>
            </w:r>
            <w:r w:rsidRPr="008A148D">
              <w:rPr>
                <w:rFonts w:asciiTheme="minorHAnsi" w:hAnsiTheme="minorHAnsi" w:cstheme="minorHAnsi"/>
                <w:color w:val="0086B3"/>
                <w:sz w:val="23"/>
                <w:szCs w:val="23"/>
              </w:rPr>
              <w:t xml:space="preserve">s4 </w:t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 xml:space="preserve">= </w:t>
            </w:r>
            <w:r w:rsidRPr="008A148D">
              <w:rPr>
                <w:rFonts w:asciiTheme="minorHAnsi" w:hAnsiTheme="minorHAnsi" w:cstheme="minorHAnsi"/>
                <w:color w:val="0086B3"/>
                <w:sz w:val="23"/>
                <w:szCs w:val="23"/>
              </w:rPr>
              <w:t>s1</w:t>
            </w:r>
            <w:r w:rsidRPr="008A148D">
              <w:rPr>
                <w:rFonts w:asciiTheme="minorHAnsi" w:hAnsiTheme="minorHAnsi" w:cstheme="minorHAnsi"/>
                <w:color w:val="008080"/>
                <w:sz w:val="23"/>
                <w:szCs w:val="23"/>
              </w:rPr>
              <w:t>+</w:t>
            </w:r>
            <w:r w:rsidRPr="008A148D">
              <w:rPr>
                <w:rFonts w:asciiTheme="minorHAnsi" w:hAnsiTheme="minorHAnsi" w:cstheme="minorHAnsi"/>
                <w:color w:val="0086B3"/>
                <w:sz w:val="23"/>
                <w:szCs w:val="23"/>
              </w:rPr>
              <w:t>s2</w:t>
            </w:r>
            <w:r w:rsidRPr="008A148D">
              <w:rPr>
                <w:rFonts w:asciiTheme="minorHAnsi" w:hAnsiTheme="minorHAnsi" w:cstheme="minorHAnsi"/>
                <w:color w:val="008080"/>
                <w:sz w:val="23"/>
                <w:szCs w:val="23"/>
              </w:rPr>
              <w:t>+</w:t>
            </w:r>
            <w:r w:rsidRPr="008A148D">
              <w:rPr>
                <w:rFonts w:asciiTheme="minorHAnsi" w:hAnsiTheme="minorHAnsi" w:cstheme="minorHAnsi"/>
                <w:color w:val="183691"/>
                <w:sz w:val="23"/>
                <w:szCs w:val="23"/>
              </w:rPr>
              <w:t>"\tbalance:"</w:t>
            </w:r>
            <w:r w:rsidRPr="008A148D">
              <w:rPr>
                <w:rFonts w:asciiTheme="minorHAnsi" w:hAnsiTheme="minorHAnsi" w:cstheme="minorHAnsi"/>
                <w:color w:val="008080"/>
                <w:sz w:val="23"/>
                <w:szCs w:val="23"/>
              </w:rPr>
              <w:t>+</w:t>
            </w:r>
            <w:r w:rsidRPr="008A148D">
              <w:rPr>
                <w:rFonts w:asciiTheme="minorHAnsi" w:hAnsiTheme="minorHAnsi" w:cstheme="minorHAnsi"/>
                <w:color w:val="0086B3"/>
                <w:sz w:val="23"/>
                <w:szCs w:val="23"/>
              </w:rPr>
              <w:t>s3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;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 xml:space="preserve">return </w:t>
            </w:r>
            <w:r w:rsidRPr="008A148D">
              <w:rPr>
                <w:rFonts w:asciiTheme="minorHAnsi" w:hAnsiTheme="minorHAnsi" w:cstheme="minorHAnsi"/>
                <w:color w:val="0086B3"/>
                <w:sz w:val="23"/>
                <w:szCs w:val="23"/>
              </w:rPr>
              <w:t>s4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.</w:t>
            </w:r>
            <w:r w:rsidRPr="008A148D">
              <w:rPr>
                <w:rFonts w:asciiTheme="minorHAnsi" w:hAnsiTheme="minorHAnsi" w:cstheme="minorHAnsi"/>
                <w:color w:val="0086B3"/>
                <w:sz w:val="23"/>
                <w:szCs w:val="23"/>
              </w:rPr>
              <w:t>c_str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();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br/>
              <w:t xml:space="preserve">    }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br/>
              <w:t>};</w:t>
            </w:r>
          </w:p>
          <w:p w14:paraId="3F4D1E2F" w14:textId="77777777" w:rsidR="00E94D63" w:rsidRPr="008A148D" w:rsidRDefault="00E94D63" w:rsidP="008A148D">
            <w:pPr>
              <w:rPr>
                <w:rFonts w:asciiTheme="minorHAnsi" w:hAnsiTheme="minorHAnsi" w:cstheme="minorHAnsi"/>
                <w:color w:val="333333"/>
              </w:rPr>
            </w:pPr>
          </w:p>
          <w:p w14:paraId="3FDBB9FC" w14:textId="77777777" w:rsidR="009826E8" w:rsidRPr="008A148D" w:rsidRDefault="009826E8" w:rsidP="008A148D">
            <w:pPr>
              <w:rPr>
                <w:rFonts w:asciiTheme="minorHAnsi" w:hAnsiTheme="minorHAnsi" w:cstheme="minorHAnsi"/>
                <w:color w:val="333333"/>
                <w:sz w:val="23"/>
                <w:szCs w:val="23"/>
              </w:rPr>
            </w:pP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 xml:space="preserve">void </w:t>
            </w:r>
            <w:r w:rsidRPr="008A148D">
              <w:rPr>
                <w:rFonts w:asciiTheme="minorHAnsi" w:hAnsiTheme="minorHAnsi" w:cstheme="minorHAnsi"/>
                <w:color w:val="008080"/>
                <w:sz w:val="23"/>
                <w:szCs w:val="23"/>
              </w:rPr>
              <w:t>CreditAccount</w:t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>::</w:t>
            </w:r>
            <w:r w:rsidRPr="008A148D">
              <w:rPr>
                <w:rFonts w:asciiTheme="minorHAnsi" w:hAnsiTheme="minorHAnsi" w:cstheme="minorHAnsi"/>
                <w:color w:val="795DA3"/>
                <w:sz w:val="23"/>
                <w:szCs w:val="23"/>
              </w:rPr>
              <w:t>withdraw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(</w:t>
            </w:r>
            <w:r w:rsidRPr="008A148D">
              <w:rPr>
                <w:rFonts w:asciiTheme="minorHAnsi" w:hAnsiTheme="minorHAnsi" w:cstheme="minorHAnsi"/>
                <w:color w:val="008080"/>
                <w:sz w:val="23"/>
                <w:szCs w:val="23"/>
              </w:rPr>
              <w:t xml:space="preserve">Date </w:t>
            </w:r>
            <w:r w:rsidRPr="008A148D">
              <w:rPr>
                <w:rFonts w:asciiTheme="minorHAnsi" w:hAnsiTheme="minorHAnsi" w:cstheme="minorHAnsi"/>
                <w:color w:val="333333"/>
                <w:sz w:val="23"/>
                <w:szCs w:val="23"/>
              </w:rPr>
              <w:t>date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 xml:space="preserve">, </w:t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 xml:space="preserve">double </w:t>
            </w:r>
            <w:r w:rsidRPr="008A148D">
              <w:rPr>
                <w:rFonts w:asciiTheme="minorHAnsi" w:hAnsiTheme="minorHAnsi" w:cstheme="minorHAnsi"/>
                <w:color w:val="333333"/>
                <w:sz w:val="23"/>
                <w:szCs w:val="23"/>
              </w:rPr>
              <w:t>amount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 xml:space="preserve">, </w:t>
            </w:r>
            <w:r w:rsidRPr="008A148D">
              <w:rPr>
                <w:rFonts w:asciiTheme="minorHAnsi" w:hAnsiTheme="minorHAnsi" w:cstheme="minorHAnsi"/>
                <w:color w:val="008080"/>
                <w:sz w:val="23"/>
                <w:szCs w:val="23"/>
              </w:rPr>
              <w:t>std</w:t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>::</w:t>
            </w:r>
            <w:r w:rsidRPr="008A148D">
              <w:rPr>
                <w:rFonts w:asciiTheme="minorHAnsi" w:hAnsiTheme="minorHAnsi" w:cstheme="minorHAnsi"/>
                <w:color w:val="371F80"/>
                <w:sz w:val="23"/>
                <w:szCs w:val="23"/>
              </w:rPr>
              <w:t xml:space="preserve">string </w:t>
            </w:r>
            <w:r w:rsidRPr="008A148D">
              <w:rPr>
                <w:rFonts w:asciiTheme="minorHAnsi" w:hAnsiTheme="minorHAnsi" w:cstheme="minorHAnsi"/>
                <w:color w:val="333333"/>
                <w:sz w:val="23"/>
                <w:szCs w:val="23"/>
              </w:rPr>
              <w:t>desc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) {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br/>
              <w:t xml:space="preserve">    </w:t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>if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(</w:t>
            </w:r>
            <w:r w:rsidRPr="008A148D">
              <w:rPr>
                <w:rFonts w:asciiTheme="minorHAnsi" w:hAnsiTheme="minorHAnsi" w:cstheme="minorHAnsi"/>
                <w:color w:val="0086B3"/>
                <w:sz w:val="23"/>
                <w:szCs w:val="23"/>
              </w:rPr>
              <w:t>abs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(</w:t>
            </w:r>
            <w:r w:rsidRPr="008A148D">
              <w:rPr>
                <w:rFonts w:asciiTheme="minorHAnsi" w:hAnsiTheme="minorHAnsi" w:cstheme="minorHAnsi"/>
                <w:color w:val="333333"/>
                <w:sz w:val="23"/>
                <w:szCs w:val="23"/>
              </w:rPr>
              <w:t>amount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 xml:space="preserve">) </w:t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 xml:space="preserve">+ </w:t>
            </w:r>
            <w:r w:rsidRPr="008A148D">
              <w:rPr>
                <w:rFonts w:asciiTheme="minorHAnsi" w:hAnsiTheme="minorHAnsi" w:cstheme="minorHAnsi"/>
                <w:color w:val="0086B3"/>
                <w:sz w:val="23"/>
                <w:szCs w:val="23"/>
              </w:rPr>
              <w:t>abs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(</w:t>
            </w:r>
            <w:r w:rsidRPr="008A148D">
              <w:rPr>
                <w:rFonts w:asciiTheme="minorHAnsi" w:hAnsiTheme="minorHAnsi" w:cstheme="minorHAnsi"/>
                <w:color w:val="0086B3"/>
                <w:sz w:val="23"/>
                <w:szCs w:val="23"/>
              </w:rPr>
              <w:t>getBalance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 xml:space="preserve">()) </w:t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 xml:space="preserve">&gt; </w:t>
            </w:r>
            <w:r w:rsidRPr="008A148D">
              <w:rPr>
                <w:rFonts w:asciiTheme="minorHAnsi" w:hAnsiTheme="minorHAnsi" w:cstheme="minorHAnsi"/>
                <w:color w:val="990073"/>
                <w:sz w:val="23"/>
                <w:szCs w:val="23"/>
              </w:rPr>
              <w:t>credit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){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 xml:space="preserve">throw </w:t>
            </w:r>
            <w:r w:rsidRPr="008A148D">
              <w:rPr>
                <w:rFonts w:asciiTheme="minorHAnsi" w:hAnsiTheme="minorHAnsi" w:cstheme="minorHAnsi"/>
                <w:color w:val="0086B3"/>
                <w:sz w:val="23"/>
                <w:szCs w:val="23"/>
              </w:rPr>
              <w:t>AccountException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(</w:t>
            </w:r>
            <w:r w:rsidRPr="008A148D">
              <w:rPr>
                <w:rFonts w:asciiTheme="minorHAnsi" w:hAnsiTheme="minorHAnsi" w:cstheme="minorHAnsi"/>
                <w:color w:val="DF5000"/>
                <w:sz w:val="23"/>
                <w:szCs w:val="23"/>
              </w:rPr>
              <w:t>this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);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br/>
              <w:t xml:space="preserve">    }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br/>
              <w:t xml:space="preserve">    </w:t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 xml:space="preserve">else 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{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0086B3"/>
                <w:sz w:val="23"/>
                <w:szCs w:val="23"/>
              </w:rPr>
              <w:t>record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(</w:t>
            </w:r>
            <w:r w:rsidRPr="008A148D">
              <w:rPr>
                <w:rFonts w:asciiTheme="minorHAnsi" w:hAnsiTheme="minorHAnsi" w:cstheme="minorHAnsi"/>
                <w:color w:val="333333"/>
                <w:sz w:val="23"/>
                <w:szCs w:val="23"/>
              </w:rPr>
              <w:t>date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 xml:space="preserve">, </w:t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>-</w:t>
            </w:r>
            <w:r w:rsidRPr="008A148D">
              <w:rPr>
                <w:rFonts w:asciiTheme="minorHAnsi" w:hAnsiTheme="minorHAnsi" w:cstheme="minorHAnsi"/>
                <w:color w:val="333333"/>
                <w:sz w:val="23"/>
                <w:szCs w:val="23"/>
              </w:rPr>
              <w:t>amount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 xml:space="preserve">, </w:t>
            </w:r>
            <w:r w:rsidRPr="008A148D">
              <w:rPr>
                <w:rFonts w:asciiTheme="minorHAnsi" w:hAnsiTheme="minorHAnsi" w:cstheme="minorHAnsi"/>
                <w:color w:val="333333"/>
                <w:sz w:val="23"/>
                <w:szCs w:val="23"/>
              </w:rPr>
              <w:t>desc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);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990073"/>
                <w:sz w:val="23"/>
                <w:szCs w:val="23"/>
              </w:rPr>
              <w:t>acc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.</w:t>
            </w:r>
            <w:r w:rsidRPr="008A148D">
              <w:rPr>
                <w:rFonts w:asciiTheme="minorHAnsi" w:hAnsiTheme="minorHAnsi" w:cstheme="minorHAnsi"/>
                <w:color w:val="0086B3"/>
                <w:sz w:val="23"/>
                <w:szCs w:val="23"/>
              </w:rPr>
              <w:t>change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(</w:t>
            </w:r>
            <w:r w:rsidRPr="008A148D">
              <w:rPr>
                <w:rFonts w:asciiTheme="minorHAnsi" w:hAnsiTheme="minorHAnsi" w:cstheme="minorHAnsi"/>
                <w:color w:val="333333"/>
                <w:sz w:val="23"/>
                <w:szCs w:val="23"/>
              </w:rPr>
              <w:t>date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 xml:space="preserve">, </w:t>
            </w:r>
            <w:r w:rsidRPr="008A148D">
              <w:rPr>
                <w:rFonts w:asciiTheme="minorHAnsi" w:hAnsiTheme="minorHAnsi" w:cstheme="minorHAnsi"/>
                <w:color w:val="0086B3"/>
                <w:sz w:val="23"/>
                <w:szCs w:val="23"/>
              </w:rPr>
              <w:t>getDebt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());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br/>
              <w:t xml:space="preserve">    }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br/>
              <w:t>}</w:t>
            </w:r>
          </w:p>
          <w:p w14:paraId="33B40AAC" w14:textId="77777777" w:rsidR="009826E8" w:rsidRPr="008A148D" w:rsidRDefault="009826E8" w:rsidP="008A148D">
            <w:pPr>
              <w:rPr>
                <w:rFonts w:asciiTheme="minorHAnsi" w:hAnsiTheme="minorHAnsi" w:cstheme="minorHAnsi"/>
                <w:color w:val="333333"/>
              </w:rPr>
            </w:pPr>
          </w:p>
          <w:p w14:paraId="43F95873" w14:textId="77777777" w:rsidR="008A148D" w:rsidRPr="008A148D" w:rsidRDefault="008A148D" w:rsidP="008A148D">
            <w:pPr>
              <w:rPr>
                <w:rFonts w:asciiTheme="minorHAnsi" w:hAnsiTheme="minorHAnsi" w:cstheme="minorHAnsi"/>
                <w:color w:val="333333"/>
                <w:sz w:val="23"/>
                <w:szCs w:val="23"/>
              </w:rPr>
            </w:pP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lastRenderedPageBreak/>
              <w:t xml:space="preserve">void </w:t>
            </w:r>
            <w:r w:rsidRPr="008A148D">
              <w:rPr>
                <w:rFonts w:asciiTheme="minorHAnsi" w:hAnsiTheme="minorHAnsi" w:cstheme="minorHAnsi"/>
                <w:color w:val="008080"/>
                <w:sz w:val="23"/>
                <w:szCs w:val="23"/>
              </w:rPr>
              <w:t>SavingsAccount</w:t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>::</w:t>
            </w:r>
            <w:r w:rsidRPr="008A148D">
              <w:rPr>
                <w:rFonts w:asciiTheme="minorHAnsi" w:hAnsiTheme="minorHAnsi" w:cstheme="minorHAnsi"/>
                <w:color w:val="795DA3"/>
                <w:sz w:val="23"/>
                <w:szCs w:val="23"/>
              </w:rPr>
              <w:t>withdraw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(</w:t>
            </w:r>
            <w:r w:rsidRPr="008A148D">
              <w:rPr>
                <w:rFonts w:asciiTheme="minorHAnsi" w:hAnsiTheme="minorHAnsi" w:cstheme="minorHAnsi"/>
                <w:color w:val="008080"/>
                <w:sz w:val="23"/>
                <w:szCs w:val="23"/>
              </w:rPr>
              <w:t xml:space="preserve">Date </w:t>
            </w:r>
            <w:r w:rsidRPr="008A148D">
              <w:rPr>
                <w:rFonts w:asciiTheme="minorHAnsi" w:hAnsiTheme="minorHAnsi" w:cstheme="minorHAnsi"/>
                <w:color w:val="333333"/>
                <w:sz w:val="23"/>
                <w:szCs w:val="23"/>
              </w:rPr>
              <w:t>date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 xml:space="preserve">, </w:t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 xml:space="preserve">double </w:t>
            </w:r>
            <w:r w:rsidRPr="008A148D">
              <w:rPr>
                <w:rFonts w:asciiTheme="minorHAnsi" w:hAnsiTheme="minorHAnsi" w:cstheme="minorHAnsi"/>
                <w:color w:val="333333"/>
                <w:sz w:val="23"/>
                <w:szCs w:val="23"/>
              </w:rPr>
              <w:t>amount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 xml:space="preserve">, </w:t>
            </w:r>
            <w:r w:rsidRPr="008A148D">
              <w:rPr>
                <w:rFonts w:asciiTheme="minorHAnsi" w:hAnsiTheme="minorHAnsi" w:cstheme="minorHAnsi"/>
                <w:color w:val="008080"/>
                <w:sz w:val="23"/>
                <w:szCs w:val="23"/>
              </w:rPr>
              <w:t>std</w:t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>::</w:t>
            </w:r>
            <w:r w:rsidRPr="008A148D">
              <w:rPr>
                <w:rFonts w:asciiTheme="minorHAnsi" w:hAnsiTheme="minorHAnsi" w:cstheme="minorHAnsi"/>
                <w:color w:val="371F80"/>
                <w:sz w:val="23"/>
                <w:szCs w:val="23"/>
              </w:rPr>
              <w:t xml:space="preserve">string </w:t>
            </w:r>
            <w:r w:rsidRPr="008A148D">
              <w:rPr>
                <w:rFonts w:asciiTheme="minorHAnsi" w:hAnsiTheme="minorHAnsi" w:cstheme="minorHAnsi"/>
                <w:color w:val="333333"/>
                <w:sz w:val="23"/>
                <w:szCs w:val="23"/>
              </w:rPr>
              <w:t>desc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) {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br/>
              <w:t xml:space="preserve">    </w:t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>if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(</w:t>
            </w:r>
            <w:r w:rsidRPr="008A148D">
              <w:rPr>
                <w:rFonts w:asciiTheme="minorHAnsi" w:hAnsiTheme="minorHAnsi" w:cstheme="minorHAnsi"/>
                <w:color w:val="333333"/>
                <w:sz w:val="23"/>
                <w:szCs w:val="23"/>
              </w:rPr>
              <w:t xml:space="preserve">amount </w:t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 xml:space="preserve">&lt;= </w:t>
            </w:r>
            <w:r w:rsidRPr="008A148D">
              <w:rPr>
                <w:rFonts w:asciiTheme="minorHAnsi" w:hAnsiTheme="minorHAnsi" w:cstheme="minorHAnsi"/>
                <w:color w:val="0086B3"/>
                <w:sz w:val="23"/>
                <w:szCs w:val="23"/>
              </w:rPr>
              <w:t>getBalance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()) {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0086B3"/>
                <w:sz w:val="23"/>
                <w:szCs w:val="23"/>
              </w:rPr>
              <w:t>record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(</w:t>
            </w:r>
            <w:r w:rsidRPr="008A148D">
              <w:rPr>
                <w:rFonts w:asciiTheme="minorHAnsi" w:hAnsiTheme="minorHAnsi" w:cstheme="minorHAnsi"/>
                <w:color w:val="333333"/>
                <w:sz w:val="23"/>
                <w:szCs w:val="23"/>
              </w:rPr>
              <w:t>date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 xml:space="preserve">, </w:t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>-</w:t>
            </w:r>
            <w:r w:rsidRPr="008A148D">
              <w:rPr>
                <w:rFonts w:asciiTheme="minorHAnsi" w:hAnsiTheme="minorHAnsi" w:cstheme="minorHAnsi"/>
                <w:color w:val="333333"/>
                <w:sz w:val="23"/>
                <w:szCs w:val="23"/>
              </w:rPr>
              <w:t>amount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 xml:space="preserve">, </w:t>
            </w:r>
            <w:r w:rsidRPr="008A148D">
              <w:rPr>
                <w:rFonts w:asciiTheme="minorHAnsi" w:hAnsiTheme="minorHAnsi" w:cstheme="minorHAnsi"/>
                <w:color w:val="333333"/>
                <w:sz w:val="23"/>
                <w:szCs w:val="23"/>
              </w:rPr>
              <w:t>desc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);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br/>
              <w:t xml:space="preserve">        </w:t>
            </w:r>
            <w:r w:rsidRPr="008A148D">
              <w:rPr>
                <w:rFonts w:asciiTheme="minorHAnsi" w:hAnsiTheme="minorHAnsi" w:cstheme="minorHAnsi"/>
                <w:color w:val="990073"/>
                <w:sz w:val="23"/>
                <w:szCs w:val="23"/>
              </w:rPr>
              <w:t>acc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.</w:t>
            </w:r>
            <w:r w:rsidRPr="008A148D">
              <w:rPr>
                <w:rFonts w:asciiTheme="minorHAnsi" w:hAnsiTheme="minorHAnsi" w:cstheme="minorHAnsi"/>
                <w:color w:val="0086B3"/>
                <w:sz w:val="23"/>
                <w:szCs w:val="23"/>
              </w:rPr>
              <w:t>change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(</w:t>
            </w:r>
            <w:r w:rsidRPr="008A148D">
              <w:rPr>
                <w:rFonts w:asciiTheme="minorHAnsi" w:hAnsiTheme="minorHAnsi" w:cstheme="minorHAnsi"/>
                <w:color w:val="333333"/>
                <w:sz w:val="23"/>
                <w:szCs w:val="23"/>
              </w:rPr>
              <w:t>date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 xml:space="preserve">, </w:t>
            </w:r>
            <w:r w:rsidRPr="008A148D">
              <w:rPr>
                <w:rFonts w:asciiTheme="minorHAnsi" w:hAnsiTheme="minorHAnsi" w:cstheme="minorHAnsi"/>
                <w:color w:val="0086B3"/>
                <w:sz w:val="23"/>
                <w:szCs w:val="23"/>
              </w:rPr>
              <w:t>getBalance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());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br/>
              <w:t xml:space="preserve">    }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br/>
              <w:t xml:space="preserve">    </w:t>
            </w:r>
            <w:r w:rsidRPr="008A148D">
              <w:rPr>
                <w:rFonts w:asciiTheme="minorHAnsi" w:hAnsiTheme="minorHAnsi" w:cstheme="minorHAnsi"/>
                <w:color w:val="A71D5D"/>
                <w:sz w:val="23"/>
                <w:szCs w:val="23"/>
              </w:rPr>
              <w:t xml:space="preserve">else throw </w:t>
            </w:r>
            <w:r w:rsidRPr="008A148D">
              <w:rPr>
                <w:rFonts w:asciiTheme="minorHAnsi" w:hAnsiTheme="minorHAnsi" w:cstheme="minorHAnsi"/>
                <w:color w:val="0086B3"/>
                <w:sz w:val="23"/>
                <w:szCs w:val="23"/>
              </w:rPr>
              <w:t>AccountException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(</w:t>
            </w:r>
            <w:r w:rsidRPr="008A148D">
              <w:rPr>
                <w:rFonts w:asciiTheme="minorHAnsi" w:hAnsiTheme="minorHAnsi" w:cstheme="minorHAnsi"/>
                <w:color w:val="DF5000"/>
                <w:sz w:val="23"/>
                <w:szCs w:val="23"/>
              </w:rPr>
              <w:t>this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t>);</w:t>
            </w:r>
            <w:r w:rsidRPr="008A148D">
              <w:rPr>
                <w:rFonts w:asciiTheme="minorHAnsi" w:hAnsiTheme="minorHAnsi" w:cstheme="minorHAnsi"/>
                <w:color w:val="63A35C"/>
                <w:sz w:val="23"/>
                <w:szCs w:val="23"/>
              </w:rPr>
              <w:br/>
              <w:t>}</w:t>
            </w:r>
          </w:p>
          <w:p w14:paraId="65AE352F" w14:textId="2F3C346D" w:rsidR="009826E8" w:rsidRPr="008A148D" w:rsidRDefault="009826E8" w:rsidP="00E94D63">
            <w:pPr>
              <w:rPr>
                <w:rFonts w:asciiTheme="minorHAnsi" w:hAnsiTheme="minorHAnsi" w:cstheme="minorHAnsi"/>
                <w:color w:val="333333"/>
              </w:rPr>
            </w:pPr>
          </w:p>
        </w:tc>
      </w:tr>
    </w:tbl>
    <w:p w14:paraId="450DED73" w14:textId="77777777" w:rsidR="0035558D" w:rsidRPr="0035558D" w:rsidRDefault="0035558D" w:rsidP="0035558D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</w:p>
    <w:p w14:paraId="059CA7FB" w14:textId="3D585BDC" w:rsidR="00F640A3" w:rsidRDefault="00F640A3" w:rsidP="00F640A3">
      <w:pPr>
        <w:pStyle w:val="aa"/>
        <w:numPr>
          <w:ilvl w:val="0"/>
          <w:numId w:val="3"/>
        </w:numPr>
        <w:pBdr>
          <w:bottom w:val="single" w:sz="4" w:space="0" w:color="auto"/>
        </w:pBd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测试</w:t>
      </w:r>
    </w:p>
    <w:p w14:paraId="729ACBFC" w14:textId="45B0CC54" w:rsidR="0091528E" w:rsidRPr="00CF2A2F" w:rsidRDefault="008A148D" w:rsidP="00CF2A2F">
      <w:pPr>
        <w:pStyle w:val="aa"/>
        <w:numPr>
          <w:ilvl w:val="0"/>
          <w:numId w:val="6"/>
        </w:numPr>
        <w:pBdr>
          <w:bottom w:val="single" w:sz="4" w:space="0" w:color="auto"/>
        </w:pBd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CF2A2F">
        <w:rPr>
          <w:rFonts w:ascii="Times New Roman" w:hAnsi="Times New Roman" w:cs="Times New Roman" w:hint="eastAsia"/>
          <w:sz w:val="24"/>
          <w:szCs w:val="24"/>
        </w:rPr>
        <w:t>测试用例</w:t>
      </w:r>
      <w:r w:rsidRPr="00CF2A2F">
        <w:rPr>
          <w:rFonts w:ascii="Times New Roman" w:hAnsi="Times New Roman" w:cs="Times New Roman" w:hint="eastAsia"/>
          <w:sz w:val="24"/>
          <w:szCs w:val="24"/>
        </w:rPr>
        <w:t>1</w:t>
      </w:r>
      <w:r w:rsidRPr="00CF2A2F">
        <w:rPr>
          <w:rFonts w:ascii="Times New Roman" w:hAnsi="Times New Roman" w:cs="Times New Roman"/>
          <w:sz w:val="24"/>
          <w:szCs w:val="24"/>
        </w:rPr>
        <w:t>:</w:t>
      </w:r>
      <w:r w:rsidR="002F6DD2" w:rsidRPr="002F6DD2">
        <w:t xml:space="preserve"> </w:t>
      </w:r>
      <w:r w:rsidR="002F6DD2" w:rsidRPr="00CF2A2F">
        <w:rPr>
          <w:rFonts w:ascii="Times New Roman" w:hAnsi="Times New Roman" w:cs="Times New Roman"/>
          <w:sz w:val="24"/>
          <w:szCs w:val="24"/>
        </w:rPr>
        <w:t>a b S</w:t>
      </w:r>
      <w:r w:rsidR="00B52AA0">
        <w:rPr>
          <w:rFonts w:ascii="Times New Roman" w:hAnsi="Times New Roman" w:cs="Times New Roman"/>
          <w:sz w:val="24"/>
          <w:szCs w:val="24"/>
        </w:rPr>
        <w:t>333 333</w:t>
      </w:r>
      <w:r w:rsidR="002F6DD2" w:rsidRPr="00CF2A2F">
        <w:rPr>
          <w:rFonts w:ascii="Times New Roman" w:hAnsi="Times New Roman" w:cs="Times New Roman"/>
          <w:sz w:val="24"/>
          <w:szCs w:val="24"/>
        </w:rPr>
        <w:t xml:space="preserve"> </w:t>
      </w:r>
      <w:r w:rsidR="002F6DD2" w:rsidRPr="00CF2A2F">
        <w:rPr>
          <w:rFonts w:ascii="Times New Roman" w:hAnsi="Times New Roman" w:cs="Times New Roman" w:hint="eastAsia"/>
          <w:sz w:val="24"/>
          <w:szCs w:val="24"/>
        </w:rPr>
        <w:t>（用户输入了</w:t>
      </w:r>
      <w:r w:rsidR="00CF2A2F" w:rsidRPr="00CF2A2F">
        <w:rPr>
          <w:rFonts w:ascii="Times New Roman" w:hAnsi="Times New Roman" w:cs="Times New Roman" w:hint="eastAsia"/>
          <w:sz w:val="24"/>
          <w:szCs w:val="24"/>
        </w:rPr>
        <w:t>账户类型）</w:t>
      </w:r>
    </w:p>
    <w:p w14:paraId="6D936D03" w14:textId="4EB12956" w:rsidR="00CF2A2F" w:rsidRDefault="00CF2A2F" w:rsidP="00CF2A2F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输出截图：</w:t>
      </w:r>
    </w:p>
    <w:p w14:paraId="6F4EE2E3" w14:textId="4F74B059" w:rsidR="00CF2A2F" w:rsidRDefault="00CF2A2F" w:rsidP="00CF2A2F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 w:rsidRPr="00CF2A2F">
        <w:rPr>
          <w:rFonts w:ascii="Times New Roman" w:hAnsi="Times New Roman" w:cs="Times New Roman"/>
          <w:noProof/>
        </w:rPr>
        <w:drawing>
          <wp:inline distT="0" distB="0" distL="0" distR="0" wp14:anchorId="4A9E1442" wp14:editId="47F882F3">
            <wp:extent cx="5274310" cy="744855"/>
            <wp:effectExtent l="0" t="0" r="0" b="4445"/>
            <wp:docPr id="5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93FC" w14:textId="77127B08" w:rsidR="00CF2A2F" w:rsidRDefault="00CF2A2F" w:rsidP="00CF2A2F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分析：由于输入了错误的账户类型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，</w:t>
      </w:r>
      <w:r w:rsidR="00B52AA0">
        <w:rPr>
          <w:rFonts w:ascii="Times New Roman" w:hAnsi="Times New Roman" w:cs="Times New Roman" w:hint="eastAsia"/>
        </w:rPr>
        <w:t>抛出</w:t>
      </w:r>
      <w:r>
        <w:rPr>
          <w:rFonts w:ascii="Times New Roman" w:hAnsi="Times New Roman" w:cs="Times New Roman" w:hint="eastAsia"/>
        </w:rPr>
        <w:t>了</w:t>
      </w:r>
      <w:r w:rsidR="006903A6">
        <w:rPr>
          <w:rFonts w:ascii="Times New Roman" w:hAnsi="Times New Roman" w:cs="Times New Roman" w:hint="eastAsia"/>
        </w:rPr>
        <w:t>异常（账户类型错误）。</w:t>
      </w:r>
    </w:p>
    <w:p w14:paraId="54C4901C" w14:textId="77777777" w:rsidR="00F81123" w:rsidRDefault="006903A6" w:rsidP="0091528E">
      <w:pPr>
        <w:pStyle w:val="aa"/>
        <w:numPr>
          <w:ilvl w:val="0"/>
          <w:numId w:val="6"/>
        </w:numPr>
        <w:pBdr>
          <w:bottom w:val="single" w:sz="4" w:space="0" w:color="auto"/>
        </w:pBd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F81123">
        <w:rPr>
          <w:rFonts w:ascii="Times New Roman" w:hAnsi="Times New Roman" w:cs="Times New Roman" w:hint="eastAsia"/>
          <w:sz w:val="24"/>
          <w:szCs w:val="24"/>
        </w:rPr>
        <w:t>测试用例</w:t>
      </w:r>
      <w:r w:rsidRPr="00F81123">
        <w:rPr>
          <w:rFonts w:ascii="Times New Roman" w:hAnsi="Times New Roman" w:cs="Times New Roman" w:hint="eastAsia"/>
          <w:sz w:val="24"/>
          <w:szCs w:val="24"/>
        </w:rPr>
        <w:t>2</w:t>
      </w:r>
      <w:r w:rsidRPr="00F81123">
        <w:rPr>
          <w:rFonts w:ascii="Times New Roman" w:hAnsi="Times New Roman" w:cs="Times New Roman"/>
          <w:sz w:val="24"/>
          <w:szCs w:val="24"/>
        </w:rPr>
        <w:t>:</w:t>
      </w:r>
      <w:r w:rsidR="00B360A0" w:rsidRPr="00F81123">
        <w:rPr>
          <w:rFonts w:ascii="Times New Roman" w:hAnsi="Times New Roman" w:cs="Times New Roman" w:hint="eastAsia"/>
          <w:sz w:val="24"/>
          <w:szCs w:val="24"/>
        </w:rPr>
        <w:t>d</w:t>
      </w:r>
      <w:r w:rsidR="00B360A0" w:rsidRPr="00F81123">
        <w:rPr>
          <w:rFonts w:ascii="Times New Roman" w:hAnsi="Times New Roman" w:cs="Times New Roman"/>
          <w:sz w:val="24"/>
          <w:szCs w:val="24"/>
        </w:rPr>
        <w:t xml:space="preserve"> 19 810</w:t>
      </w:r>
      <w:r w:rsidR="00B360A0" w:rsidRPr="00F81123">
        <w:rPr>
          <w:rFonts w:ascii="Times New Roman" w:hAnsi="Times New Roman" w:cs="Times New Roman" w:hint="eastAsia"/>
          <w:sz w:val="24"/>
          <w:szCs w:val="24"/>
        </w:rPr>
        <w:t>（用户输入错误的</w:t>
      </w:r>
      <w:r w:rsidR="00F81123" w:rsidRPr="00F81123">
        <w:rPr>
          <w:rFonts w:ascii="Times New Roman" w:hAnsi="Times New Roman" w:cs="Times New Roman" w:hint="eastAsia"/>
          <w:sz w:val="24"/>
          <w:szCs w:val="24"/>
        </w:rPr>
        <w:t>账户序号</w:t>
      </w:r>
      <w:r w:rsidR="00B360A0" w:rsidRPr="00F81123">
        <w:rPr>
          <w:rFonts w:ascii="Times New Roman" w:hAnsi="Times New Roman" w:cs="Times New Roman" w:hint="eastAsia"/>
          <w:sz w:val="24"/>
          <w:szCs w:val="24"/>
        </w:rPr>
        <w:t>）</w:t>
      </w:r>
    </w:p>
    <w:p w14:paraId="0A96BD26" w14:textId="104B93CA" w:rsidR="00F81123" w:rsidRDefault="00F81123" w:rsidP="00F81123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输出截图：</w:t>
      </w:r>
    </w:p>
    <w:p w14:paraId="215FCB1A" w14:textId="123D4549" w:rsidR="00F81123" w:rsidRDefault="00F81123" w:rsidP="00F81123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 w:rsidRPr="00F81123">
        <w:rPr>
          <w:rFonts w:ascii="Times New Roman" w:hAnsi="Times New Roman" w:cs="Times New Roman"/>
          <w:noProof/>
        </w:rPr>
        <w:drawing>
          <wp:inline distT="0" distB="0" distL="0" distR="0" wp14:anchorId="5397BF56" wp14:editId="0318A4C1">
            <wp:extent cx="5274310" cy="673735"/>
            <wp:effectExtent l="0" t="0" r="0" b="0"/>
            <wp:docPr id="6" name="图片 6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片包含 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3490" w14:textId="5BE580D8" w:rsidR="00F81123" w:rsidRDefault="00F81123" w:rsidP="00F81123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分析：由于输入了错误的账户序号（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/>
        </w:rPr>
        <w:t>9</w:t>
      </w:r>
      <w:r w:rsidR="00B52AA0">
        <w:rPr>
          <w:rFonts w:ascii="Times New Roman" w:hAnsi="Times New Roman" w:cs="Times New Roman" w:hint="eastAsia"/>
        </w:rPr>
        <w:t>），抛出了异常</w:t>
      </w:r>
      <w:r w:rsidR="00D326BA">
        <w:rPr>
          <w:rFonts w:ascii="Times New Roman" w:hAnsi="Times New Roman" w:cs="Times New Roman" w:hint="eastAsia"/>
        </w:rPr>
        <w:t>。</w:t>
      </w:r>
    </w:p>
    <w:p w14:paraId="4AEB9950" w14:textId="72A1604E" w:rsidR="00D326BA" w:rsidRPr="00AD257A" w:rsidRDefault="00D326BA" w:rsidP="00AD257A">
      <w:pPr>
        <w:pStyle w:val="aa"/>
        <w:numPr>
          <w:ilvl w:val="0"/>
          <w:numId w:val="6"/>
        </w:numPr>
        <w:pBdr>
          <w:bottom w:val="single" w:sz="4" w:space="0" w:color="auto"/>
        </w:pBd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AD257A">
        <w:rPr>
          <w:rFonts w:ascii="Times New Roman" w:hAnsi="Times New Roman" w:cs="Times New Roman" w:hint="eastAsia"/>
          <w:sz w:val="24"/>
          <w:szCs w:val="24"/>
        </w:rPr>
        <w:t>测试用例</w:t>
      </w:r>
      <w:r w:rsidRPr="00AD257A">
        <w:rPr>
          <w:rFonts w:ascii="Times New Roman" w:hAnsi="Times New Roman" w:cs="Times New Roman" w:hint="eastAsia"/>
          <w:sz w:val="24"/>
          <w:szCs w:val="24"/>
        </w:rPr>
        <w:t>3</w:t>
      </w:r>
      <w:r w:rsidRPr="00AD257A">
        <w:rPr>
          <w:rFonts w:ascii="Times New Roman" w:hAnsi="Times New Roman" w:cs="Times New Roman"/>
          <w:sz w:val="24"/>
          <w:szCs w:val="24"/>
        </w:rPr>
        <w:t>:</w:t>
      </w:r>
      <w:r w:rsidR="00887C17" w:rsidRPr="00AD257A">
        <w:rPr>
          <w:rFonts w:ascii="Times New Roman" w:hAnsi="Times New Roman" w:cs="Times New Roman" w:hint="eastAsia"/>
          <w:sz w:val="24"/>
          <w:szCs w:val="24"/>
        </w:rPr>
        <w:t>w</w:t>
      </w:r>
      <w:r w:rsidR="00887C17" w:rsidRPr="00AD257A">
        <w:rPr>
          <w:rFonts w:ascii="Times New Roman" w:hAnsi="Times New Roman" w:cs="Times New Roman"/>
          <w:sz w:val="24"/>
          <w:szCs w:val="24"/>
        </w:rPr>
        <w:t xml:space="preserve"> 0 114514</w:t>
      </w:r>
      <w:r w:rsidR="00AD257A" w:rsidRPr="00AD257A">
        <w:rPr>
          <w:rFonts w:ascii="Times New Roman" w:hAnsi="Times New Roman" w:cs="Times New Roman" w:hint="eastAsia"/>
          <w:sz w:val="24"/>
          <w:szCs w:val="24"/>
        </w:rPr>
        <w:t>（取钱超出余额）</w:t>
      </w:r>
    </w:p>
    <w:p w14:paraId="57A867C2" w14:textId="7851A042" w:rsidR="00AD257A" w:rsidRDefault="00AD257A" w:rsidP="00AD257A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输出截图：</w:t>
      </w:r>
    </w:p>
    <w:p w14:paraId="74A3DCBF" w14:textId="5A6C4F71" w:rsidR="00AD257A" w:rsidRDefault="00AD257A" w:rsidP="00AD257A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 w:rsidRPr="00AD257A">
        <w:rPr>
          <w:rFonts w:ascii="Times New Roman" w:hAnsi="Times New Roman" w:cs="Times New Roman"/>
          <w:noProof/>
        </w:rPr>
        <w:drawing>
          <wp:inline distT="0" distB="0" distL="0" distR="0" wp14:anchorId="08307F1E" wp14:editId="3D465CC8">
            <wp:extent cx="5274310" cy="47879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120C" w14:textId="265E4C0C" w:rsidR="00AD257A" w:rsidRDefault="00AD257A" w:rsidP="00AD257A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分析：由于取的钱数超过了账户内的余额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/>
        </w:rPr>
        <w:t>0517.77</w:t>
      </w:r>
      <w:r>
        <w:rPr>
          <w:rFonts w:ascii="Times New Roman" w:hAnsi="Times New Roman" w:cs="Times New Roman" w:hint="eastAsia"/>
        </w:rPr>
        <w:t>元，抛出异常</w:t>
      </w:r>
    </w:p>
    <w:p w14:paraId="0C19C842" w14:textId="388D818C" w:rsidR="00AD257A" w:rsidRPr="002B405D" w:rsidRDefault="00AD257A" w:rsidP="002B405D">
      <w:pPr>
        <w:pStyle w:val="aa"/>
        <w:numPr>
          <w:ilvl w:val="0"/>
          <w:numId w:val="6"/>
        </w:numPr>
        <w:pBdr>
          <w:bottom w:val="single" w:sz="4" w:space="0" w:color="auto"/>
        </w:pBd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2B405D">
        <w:rPr>
          <w:rFonts w:ascii="Times New Roman" w:hAnsi="Times New Roman" w:cs="Times New Roman" w:hint="eastAsia"/>
          <w:sz w:val="24"/>
          <w:szCs w:val="24"/>
        </w:rPr>
        <w:t>测试用例</w:t>
      </w:r>
      <w:r w:rsidRPr="002B405D">
        <w:rPr>
          <w:rFonts w:ascii="Times New Roman" w:hAnsi="Times New Roman" w:cs="Times New Roman" w:hint="eastAsia"/>
          <w:sz w:val="24"/>
          <w:szCs w:val="24"/>
        </w:rPr>
        <w:t>4</w:t>
      </w:r>
      <w:r w:rsidR="002B405D" w:rsidRPr="002B405D">
        <w:rPr>
          <w:rFonts w:ascii="Times New Roman" w:hAnsi="Times New Roman" w:cs="Times New Roman"/>
          <w:sz w:val="24"/>
          <w:szCs w:val="24"/>
        </w:rPr>
        <w:t>:</w:t>
      </w:r>
      <w:r w:rsidR="002B405D" w:rsidRPr="002B405D">
        <w:rPr>
          <w:rFonts w:ascii="Times New Roman" w:hAnsi="Times New Roman" w:cs="Times New Roman" w:hint="eastAsia"/>
          <w:sz w:val="24"/>
          <w:szCs w:val="24"/>
        </w:rPr>
        <w:t>c</w:t>
      </w:r>
      <w:r w:rsidR="002B405D" w:rsidRPr="002B405D">
        <w:rPr>
          <w:rFonts w:ascii="Times New Roman" w:hAnsi="Times New Roman" w:cs="Times New Roman"/>
          <w:sz w:val="24"/>
          <w:szCs w:val="24"/>
        </w:rPr>
        <w:t xml:space="preserve"> 50 </w:t>
      </w:r>
      <w:r w:rsidR="002B405D" w:rsidRPr="002B405D">
        <w:rPr>
          <w:rFonts w:ascii="Times New Roman" w:hAnsi="Times New Roman" w:cs="Times New Roman" w:hint="eastAsia"/>
          <w:sz w:val="24"/>
          <w:szCs w:val="24"/>
        </w:rPr>
        <w:t>（用户改变日期时，想要把当月天数改为</w:t>
      </w:r>
      <w:r w:rsidR="002B405D" w:rsidRPr="002B405D">
        <w:rPr>
          <w:rFonts w:ascii="Times New Roman" w:hAnsi="Times New Roman" w:cs="Times New Roman" w:hint="eastAsia"/>
          <w:sz w:val="24"/>
          <w:szCs w:val="24"/>
        </w:rPr>
        <w:t>5</w:t>
      </w:r>
      <w:r w:rsidR="002B405D" w:rsidRPr="002B405D">
        <w:rPr>
          <w:rFonts w:ascii="Times New Roman" w:hAnsi="Times New Roman" w:cs="Times New Roman"/>
          <w:sz w:val="24"/>
          <w:szCs w:val="24"/>
        </w:rPr>
        <w:t>0</w:t>
      </w:r>
      <w:r w:rsidR="002B405D" w:rsidRPr="002B405D">
        <w:rPr>
          <w:rFonts w:ascii="Times New Roman" w:hAnsi="Times New Roman" w:cs="Times New Roman" w:hint="eastAsia"/>
          <w:sz w:val="24"/>
          <w:szCs w:val="24"/>
        </w:rPr>
        <w:t>）</w:t>
      </w:r>
    </w:p>
    <w:p w14:paraId="4B91EF13" w14:textId="6B2F5C6E" w:rsidR="002B405D" w:rsidRPr="002B405D" w:rsidRDefault="002B405D" w:rsidP="002B405D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输出截图：</w:t>
      </w:r>
    </w:p>
    <w:p w14:paraId="489392BC" w14:textId="42C8250C" w:rsidR="00F81123" w:rsidRDefault="0016171C" w:rsidP="00F81123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 w:rsidRPr="0016171C">
        <w:rPr>
          <w:rFonts w:ascii="Times New Roman" w:hAnsi="Times New Roman" w:cs="Times New Roman"/>
          <w:noProof/>
        </w:rPr>
        <w:drawing>
          <wp:inline distT="0" distB="0" distL="0" distR="0" wp14:anchorId="134205AB" wp14:editId="2979E7FE">
            <wp:extent cx="5274310" cy="1032510"/>
            <wp:effectExtent l="0" t="0" r="0" b="0"/>
            <wp:docPr id="8" name="图片 8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片包含 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1815" w14:textId="73A45920" w:rsidR="0016171C" w:rsidRDefault="0016171C" w:rsidP="00F81123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分析：由于</w:t>
      </w:r>
      <w:r>
        <w:rPr>
          <w:rFonts w:ascii="Times New Roman" w:hAnsi="Times New Roman" w:cs="Times New Roman" w:hint="eastAsia"/>
        </w:rPr>
        <w:t>5</w:t>
      </w:r>
      <w:r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 w:hint="eastAsia"/>
        </w:rPr>
        <w:t>超出了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月的天数，抛出了异常。</w:t>
      </w:r>
    </w:p>
    <w:p w14:paraId="19682619" w14:textId="77777777" w:rsidR="0016171C" w:rsidRDefault="0016171C" w:rsidP="00F81123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</w:p>
    <w:p w14:paraId="1214ACDA" w14:textId="19531438" w:rsidR="0091528E" w:rsidRPr="00F81123" w:rsidRDefault="0091528E" w:rsidP="00F81123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 w:rsidRPr="00F81123">
        <w:rPr>
          <w:rFonts w:ascii="Times New Roman" w:hAnsi="Times New Roman" w:cs="Times New Roman" w:hint="eastAsia"/>
        </w:rPr>
        <w:t>【功能</w:t>
      </w:r>
      <w:r w:rsidR="0016171C">
        <w:rPr>
          <w:rFonts w:ascii="Times New Roman" w:hAnsi="Times New Roman" w:cs="Times New Roman"/>
        </w:rPr>
        <w:t>3</w:t>
      </w:r>
      <w:r w:rsidRPr="00F81123">
        <w:rPr>
          <w:rFonts w:ascii="Times New Roman" w:hAnsi="Times New Roman" w:cs="Times New Roman" w:hint="eastAsia"/>
        </w:rPr>
        <w:t>：</w:t>
      </w:r>
      <w:r w:rsidRPr="00F81123">
        <w:rPr>
          <w:rFonts w:hint="eastAsia"/>
          <w:szCs w:val="28"/>
        </w:rPr>
        <w:t>增加了</w:t>
      </w:r>
      <w:r w:rsidR="007A5680">
        <w:rPr>
          <w:rFonts w:hint="eastAsia"/>
          <w:szCs w:val="28"/>
        </w:rPr>
        <w:t>图形页面</w:t>
      </w:r>
      <w:r w:rsidRPr="00F81123">
        <w:rPr>
          <w:rFonts w:ascii="Times New Roman" w:hAnsi="Times New Roman" w:cs="Times New Roman" w:hint="eastAsia"/>
        </w:rPr>
        <w:t>】</w:t>
      </w:r>
    </w:p>
    <w:p w14:paraId="3E37D14E" w14:textId="639886C4" w:rsidR="0091528E" w:rsidRDefault="0091528E" w:rsidP="0091528E">
      <w:pPr>
        <w:pStyle w:val="aa"/>
        <w:numPr>
          <w:ilvl w:val="0"/>
          <w:numId w:val="5"/>
        </w:numPr>
        <w:pBdr>
          <w:bottom w:val="single" w:sz="4" w:space="0" w:color="auto"/>
        </w:pBd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91528E">
        <w:rPr>
          <w:rFonts w:ascii="Times New Roman" w:hAnsi="Times New Roman" w:cs="Times New Roman" w:hint="eastAsia"/>
          <w:sz w:val="24"/>
          <w:szCs w:val="24"/>
        </w:rPr>
        <w:t>设计</w:t>
      </w:r>
    </w:p>
    <w:p w14:paraId="3BC7A4B7" w14:textId="7982AC15" w:rsidR="007A5680" w:rsidRDefault="007A5680" w:rsidP="007A5680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采用</w:t>
      </w:r>
      <w:r>
        <w:rPr>
          <w:rFonts w:ascii="Times New Roman" w:hAnsi="Times New Roman" w:cs="Times New Roman" w:hint="eastAsia"/>
        </w:rPr>
        <w:t>qt</w:t>
      </w:r>
      <w:r>
        <w:rPr>
          <w:rFonts w:ascii="Times New Roman" w:hAnsi="Times New Roman" w:cs="Times New Roman"/>
        </w:rPr>
        <w:t>5.12</w:t>
      </w:r>
      <w:r w:rsidR="00303FD5">
        <w:rPr>
          <w:rFonts w:ascii="Times New Roman" w:hAnsi="Times New Roman" w:cs="Times New Roman" w:hint="eastAsia"/>
        </w:rPr>
        <w:t>设计了图形页面，并且完成了相关的按钮，注册</w:t>
      </w:r>
      <w:r w:rsidR="00303FD5">
        <w:rPr>
          <w:rFonts w:ascii="Times New Roman" w:hAnsi="Times New Roman" w:cs="Times New Roman" w:hint="eastAsia"/>
        </w:rPr>
        <w:t>/</w:t>
      </w:r>
      <w:r w:rsidR="00303FD5">
        <w:rPr>
          <w:rFonts w:ascii="Times New Roman" w:hAnsi="Times New Roman" w:cs="Times New Roman" w:hint="eastAsia"/>
        </w:rPr>
        <w:t>登陆功能</w:t>
      </w:r>
      <w:r w:rsidR="00722F4B">
        <w:rPr>
          <w:rFonts w:ascii="Times New Roman" w:hAnsi="Times New Roman" w:cs="Times New Roman" w:hint="eastAsia"/>
        </w:rPr>
        <w:t>。</w:t>
      </w:r>
    </w:p>
    <w:p w14:paraId="48E8015F" w14:textId="55385EBB" w:rsidR="00722F4B" w:rsidRDefault="00722F4B" w:rsidP="007A5680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以下为主页面样式，包含了一个账户和密码的输入框和注册登陆的按钮。</w:t>
      </w:r>
    </w:p>
    <w:p w14:paraId="4120DCEF" w14:textId="7850A572" w:rsidR="00722F4B" w:rsidRDefault="00722F4B" w:rsidP="007A5680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 w:rsidRPr="00722F4B">
        <w:rPr>
          <w:rFonts w:ascii="Times New Roman" w:hAnsi="Times New Roman" w:cs="Times New Roman"/>
          <w:noProof/>
        </w:rPr>
        <w:drawing>
          <wp:inline distT="0" distB="0" distL="0" distR="0" wp14:anchorId="6273A0EA" wp14:editId="3B1B8545">
            <wp:extent cx="5274310" cy="2981325"/>
            <wp:effectExtent l="0" t="0" r="0" b="3175"/>
            <wp:docPr id="9" name="图片 9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电脑萤幕的截图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2F90" w14:textId="0421508A" w:rsidR="00722F4B" w:rsidRDefault="00722F4B" w:rsidP="007A5680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以下为登陆后页面的样式</w:t>
      </w:r>
      <w:r w:rsidR="0048321F">
        <w:rPr>
          <w:rFonts w:ascii="Times New Roman" w:hAnsi="Times New Roman" w:cs="Times New Roman" w:hint="eastAsia"/>
        </w:rPr>
        <w:t>，包含欢迎语句和相关的功能输入框和按钮。</w:t>
      </w:r>
    </w:p>
    <w:p w14:paraId="45ADA029" w14:textId="44F07AFE" w:rsidR="0048321F" w:rsidRDefault="0048321F" w:rsidP="007A5680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 w:rsidRPr="0048321F">
        <w:rPr>
          <w:rFonts w:ascii="Times New Roman" w:hAnsi="Times New Roman" w:cs="Times New Roman"/>
          <w:noProof/>
        </w:rPr>
        <w:drawing>
          <wp:inline distT="0" distB="0" distL="0" distR="0" wp14:anchorId="58AB2ACE" wp14:editId="384DB723">
            <wp:extent cx="5274310" cy="2981325"/>
            <wp:effectExtent l="0" t="0" r="0" b="3175"/>
            <wp:docPr id="10" name="图片 10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电脑萤幕的截图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2382" w14:textId="2130CD68" w:rsidR="00722F4B" w:rsidRDefault="0048321F" w:rsidP="007A5680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当在输入框输入相应的内容，并且点按按钮，将会在下面的框内显示对应的信息。</w:t>
      </w:r>
    </w:p>
    <w:p w14:paraId="29969FFC" w14:textId="77777777" w:rsidR="00722F4B" w:rsidRPr="00722F4B" w:rsidRDefault="00722F4B" w:rsidP="007A5680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</w:p>
    <w:p w14:paraId="7E657A52" w14:textId="77777777" w:rsidR="0091528E" w:rsidRDefault="0091528E" w:rsidP="0091528E">
      <w:pPr>
        <w:pStyle w:val="aa"/>
        <w:numPr>
          <w:ilvl w:val="0"/>
          <w:numId w:val="5"/>
        </w:numPr>
        <w:pBdr>
          <w:bottom w:val="single" w:sz="4" w:space="0" w:color="auto"/>
        </w:pBd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实现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8321F" w14:paraId="2E1E747D" w14:textId="77777777" w:rsidTr="0048321F">
        <w:tc>
          <w:tcPr>
            <w:tcW w:w="8296" w:type="dxa"/>
          </w:tcPr>
          <w:p w14:paraId="0B26A46C" w14:textId="77777777" w:rsidR="00A40215" w:rsidRDefault="00A40215" w:rsidP="007A6B2D">
            <w:pPr>
              <w:pStyle w:val="HTML"/>
            </w:pPr>
            <w:r>
              <w:rPr>
                <w:i/>
                <w:iCs/>
                <w:color w:val="A8ABB0"/>
              </w:rPr>
              <w:t>//main.cpp</w:t>
            </w:r>
          </w:p>
          <w:p w14:paraId="647E7669" w14:textId="77777777" w:rsidR="00A40215" w:rsidRDefault="00A40215" w:rsidP="007A6B2D">
            <w:pPr>
              <w:pStyle w:val="HTML"/>
            </w:pPr>
          </w:p>
          <w:p w14:paraId="629181CE" w14:textId="77777777" w:rsidR="00A40215" w:rsidRDefault="00A40215" w:rsidP="007A6B2D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"Account.h"</w:t>
            </w:r>
          </w:p>
          <w:p w14:paraId="032DB453" w14:textId="77777777" w:rsidR="00A40215" w:rsidRDefault="00A40215" w:rsidP="007A6B2D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"date.h"</w:t>
            </w:r>
          </w:p>
          <w:p w14:paraId="0B6B8AA1" w14:textId="77777777" w:rsidR="00A40215" w:rsidRDefault="00A40215" w:rsidP="007A6B2D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"SavingsAccount.h"</w:t>
            </w:r>
          </w:p>
          <w:p w14:paraId="37B1F7FE" w14:textId="77777777" w:rsidR="00A40215" w:rsidRDefault="00A40215" w:rsidP="007A6B2D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"CreditAccount.h"</w:t>
            </w:r>
          </w:p>
          <w:p w14:paraId="418389E8" w14:textId="77777777" w:rsidR="00A40215" w:rsidRDefault="00A40215" w:rsidP="007A6B2D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t>&lt;</w:t>
            </w:r>
            <w:r>
              <w:rPr>
                <w:color w:val="D69545"/>
              </w:rPr>
              <w:t>iostream</w:t>
            </w:r>
            <w:r>
              <w:t>&gt;</w:t>
            </w:r>
          </w:p>
          <w:p w14:paraId="6E4E4E23" w14:textId="77777777" w:rsidR="00A40215" w:rsidRDefault="00A40215" w:rsidP="007A6B2D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t>&lt;</w:t>
            </w:r>
            <w:r>
              <w:rPr>
                <w:color w:val="D69545"/>
              </w:rPr>
              <w:t>vector</w:t>
            </w:r>
            <w:r>
              <w:t>&gt;</w:t>
            </w:r>
          </w:p>
          <w:p w14:paraId="4D189225" w14:textId="77777777" w:rsidR="00A40215" w:rsidRDefault="00A40215" w:rsidP="007A6B2D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t>&lt;</w:t>
            </w:r>
            <w:r>
              <w:rPr>
                <w:color w:val="D69545"/>
              </w:rPr>
              <w:t>algorithm</w:t>
            </w:r>
            <w:r>
              <w:t>&gt;</w:t>
            </w:r>
          </w:p>
          <w:p w14:paraId="42AB71FA" w14:textId="77777777" w:rsidR="00A40215" w:rsidRDefault="00A40215" w:rsidP="007A6B2D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t>&lt;</w:t>
            </w:r>
            <w:r>
              <w:rPr>
                <w:color w:val="D69545"/>
              </w:rPr>
              <w:t>fstream</w:t>
            </w:r>
            <w:r>
              <w:t>&gt;</w:t>
            </w:r>
          </w:p>
          <w:p w14:paraId="46406A2C" w14:textId="77777777" w:rsidR="00A40215" w:rsidRDefault="00A40215" w:rsidP="007A6B2D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"stdexcept"</w:t>
            </w:r>
          </w:p>
          <w:p w14:paraId="3035F878" w14:textId="77777777" w:rsidR="00A40215" w:rsidRDefault="00A40215" w:rsidP="007A6B2D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"mainwindow.h"</w:t>
            </w:r>
          </w:p>
          <w:p w14:paraId="2189EF4F" w14:textId="77777777" w:rsidR="00A40215" w:rsidRDefault="00A40215" w:rsidP="007A6B2D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t>&lt;</w:t>
            </w:r>
            <w:r>
              <w:rPr>
                <w:color w:val="D69545"/>
              </w:rPr>
              <w:t>QApplication</w:t>
            </w:r>
            <w:r>
              <w:t>&gt;</w:t>
            </w:r>
          </w:p>
          <w:p w14:paraId="43AE69C3" w14:textId="77777777" w:rsidR="00A40215" w:rsidRDefault="00A40215" w:rsidP="007A6B2D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"insidewindow.h"</w:t>
            </w:r>
          </w:p>
          <w:p w14:paraId="151C434C" w14:textId="77777777" w:rsidR="00A40215" w:rsidRDefault="00A40215" w:rsidP="007A6B2D">
            <w:pPr>
              <w:pStyle w:val="HTML"/>
            </w:pPr>
            <w:r>
              <w:rPr>
                <w:i/>
                <w:iCs/>
                <w:color w:val="45C6D6"/>
              </w:rPr>
              <w:t>using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namespace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std</w:t>
            </w:r>
            <w:r>
              <w:t>;</w:t>
            </w:r>
          </w:p>
          <w:p w14:paraId="784E6BD6" w14:textId="77777777" w:rsidR="00A40215" w:rsidRDefault="00A40215" w:rsidP="007A6B2D">
            <w:pPr>
              <w:pStyle w:val="HTML"/>
            </w:pPr>
          </w:p>
          <w:p w14:paraId="738BD78A" w14:textId="77777777" w:rsidR="00A40215" w:rsidRDefault="00A40215" w:rsidP="007A6B2D">
            <w:pPr>
              <w:pStyle w:val="HTML"/>
            </w:pPr>
            <w:r>
              <w:rPr>
                <w:color w:val="D69AA7"/>
              </w:rPr>
              <w:t>int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</w:rPr>
              <w:t>main</w:t>
            </w:r>
            <w:r>
              <w:t>(</w:t>
            </w:r>
            <w:r>
              <w:rPr>
                <w:color w:val="D69AA7"/>
              </w:rPr>
              <w:t>int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argc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9AA7"/>
              </w:rPr>
              <w:t>char</w:t>
            </w:r>
            <w:r>
              <w:rPr>
                <w:color w:val="BEC0C2"/>
              </w:rPr>
              <w:t xml:space="preserve"> </w:t>
            </w:r>
            <w:r>
              <w:t>*</w:t>
            </w:r>
            <w:r>
              <w:rPr>
                <w:color w:val="D6BB9A"/>
              </w:rPr>
              <w:t>argv</w:t>
            </w:r>
            <w:r>
              <w:t>[])</w:t>
            </w:r>
          </w:p>
          <w:p w14:paraId="56D8D16D" w14:textId="77777777" w:rsidR="00A40215" w:rsidRDefault="00A40215" w:rsidP="007A6B2D">
            <w:pPr>
              <w:pStyle w:val="HTML"/>
            </w:pPr>
            <w:r>
              <w:t>{</w:t>
            </w:r>
          </w:p>
          <w:p w14:paraId="56E72C05" w14:textId="77777777" w:rsidR="00A40215" w:rsidRDefault="00A40215" w:rsidP="007A6B2D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QApplication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(</w:t>
            </w:r>
            <w:r>
              <w:rPr>
                <w:i/>
                <w:iCs/>
                <w:color w:val="D6BB9A"/>
              </w:rPr>
              <w:t>argc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D6BB9A"/>
              </w:rPr>
              <w:t>argv</w:t>
            </w:r>
            <w:r>
              <w:t>);</w:t>
            </w:r>
          </w:p>
          <w:p w14:paraId="7D90AB75" w14:textId="77777777" w:rsidR="00A40215" w:rsidRDefault="00A40215" w:rsidP="007A6B2D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MainWindow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w</w:t>
            </w:r>
            <w:r>
              <w:t>;</w:t>
            </w:r>
          </w:p>
          <w:p w14:paraId="320E9A12" w14:textId="77777777" w:rsidR="00A40215" w:rsidRDefault="00A40215" w:rsidP="007A6B2D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BB9A"/>
              </w:rPr>
              <w:t>w</w:t>
            </w:r>
            <w:r>
              <w:t>.show();</w:t>
            </w:r>
          </w:p>
          <w:p w14:paraId="75397409" w14:textId="77777777" w:rsidR="00A40215" w:rsidRDefault="00A40215" w:rsidP="007A6B2D">
            <w:pPr>
              <w:pStyle w:val="HTML"/>
            </w:pPr>
          </w:p>
          <w:p w14:paraId="382572C2" w14:textId="77777777" w:rsidR="00A40215" w:rsidRDefault="00A40215" w:rsidP="007A6B2D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return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.exec();</w:t>
            </w:r>
          </w:p>
          <w:p w14:paraId="0FB04F20" w14:textId="77777777" w:rsidR="00A40215" w:rsidRDefault="00A40215" w:rsidP="007A6B2D">
            <w:pPr>
              <w:pStyle w:val="HTML"/>
            </w:pPr>
            <w:r>
              <w:t>}</w:t>
            </w:r>
          </w:p>
          <w:p w14:paraId="2CA055B7" w14:textId="77777777" w:rsidR="0048321F" w:rsidRDefault="0048321F" w:rsidP="00A40215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6AFFAC8D" w14:textId="6DF491F1" w:rsidR="001C1B47" w:rsidRDefault="001C1B47" w:rsidP="00A40215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/</w:t>
            </w:r>
            <w:r>
              <w:rPr>
                <w:rFonts w:ascii="Times New Roman" w:hAnsi="Times New Roman" w:cs="Times New Roman"/>
              </w:rPr>
              <w:t>/</w:t>
            </w:r>
            <w:r>
              <w:rPr>
                <w:rFonts w:ascii="Times New Roman" w:hAnsi="Times New Roman" w:cs="Times New Roman" w:hint="eastAsia"/>
              </w:rPr>
              <w:t>mainwindow</w:t>
            </w:r>
            <w:r>
              <w:rPr>
                <w:rFonts w:ascii="Times New Roman" w:hAnsi="Times New Roman" w:cs="Times New Roman"/>
              </w:rPr>
              <w:t>.cpp</w:t>
            </w:r>
          </w:p>
          <w:p w14:paraId="05590426" w14:textId="77777777" w:rsidR="001C1B47" w:rsidRDefault="001C1B47" w:rsidP="001C1B47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"mainwindow.h"</w:t>
            </w:r>
          </w:p>
          <w:p w14:paraId="4300E51F" w14:textId="77777777" w:rsidR="001C1B47" w:rsidRDefault="001C1B47" w:rsidP="001C1B47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"ui_mainwindow.h"</w:t>
            </w:r>
          </w:p>
          <w:p w14:paraId="14629C66" w14:textId="77777777" w:rsidR="001C1B47" w:rsidRDefault="001C1B47" w:rsidP="001C1B47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"vector"</w:t>
            </w:r>
          </w:p>
          <w:p w14:paraId="2616A922" w14:textId="77777777" w:rsidR="001C1B47" w:rsidRDefault="001C1B47" w:rsidP="001C1B47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"bankusers.h"</w:t>
            </w:r>
          </w:p>
          <w:p w14:paraId="4E633A0B" w14:textId="77777777" w:rsidR="001C1B47" w:rsidRDefault="001C1B47" w:rsidP="001C1B47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"QLineEdit"</w:t>
            </w:r>
          </w:p>
          <w:p w14:paraId="4FB696C8" w14:textId="77777777" w:rsidR="001C1B47" w:rsidRDefault="001C1B47" w:rsidP="001C1B47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"QDebug"</w:t>
            </w:r>
          </w:p>
          <w:p w14:paraId="2AC347E1" w14:textId="77777777" w:rsidR="001C1B47" w:rsidRDefault="001C1B47" w:rsidP="001C1B47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"fstream"</w:t>
            </w:r>
          </w:p>
          <w:p w14:paraId="20A958AF" w14:textId="77777777" w:rsidR="001C1B47" w:rsidRDefault="001C1B47" w:rsidP="001C1B47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"string"</w:t>
            </w:r>
          </w:p>
          <w:p w14:paraId="1BBBF22A" w14:textId="77777777" w:rsidR="001C1B47" w:rsidRDefault="001C1B47" w:rsidP="001C1B47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"md5.h"</w:t>
            </w:r>
          </w:p>
          <w:p w14:paraId="1445FEC4" w14:textId="77777777" w:rsidR="001C1B47" w:rsidRDefault="001C1B47" w:rsidP="001C1B47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"iostream"</w:t>
            </w:r>
          </w:p>
          <w:p w14:paraId="5C4B5FF2" w14:textId="77777777" w:rsidR="001C1B47" w:rsidRDefault="001C1B47" w:rsidP="001C1B47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"QMessageBox"</w:t>
            </w:r>
          </w:p>
          <w:p w14:paraId="52ACB056" w14:textId="77777777" w:rsidR="001C1B47" w:rsidRDefault="001C1B47" w:rsidP="001C1B47">
            <w:pPr>
              <w:pStyle w:val="HTML"/>
            </w:pPr>
            <w:r>
              <w:lastRenderedPageBreak/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"QDir"</w:t>
            </w:r>
          </w:p>
          <w:p w14:paraId="45F5C2E3" w14:textId="77777777" w:rsidR="001C1B47" w:rsidRDefault="001C1B47" w:rsidP="001C1B47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"insidewindow.h"</w:t>
            </w:r>
          </w:p>
          <w:p w14:paraId="00424AAC" w14:textId="77777777" w:rsidR="001C1B47" w:rsidRDefault="001C1B47" w:rsidP="001C1B47">
            <w:pPr>
              <w:pStyle w:val="HTML"/>
            </w:pPr>
            <w:r>
              <w:rPr>
                <w:i/>
                <w:iCs/>
                <w:color w:val="45C6D6"/>
              </w:rPr>
              <w:t>using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namespace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std</w:t>
            </w:r>
            <w:r>
              <w:t>;</w:t>
            </w:r>
          </w:p>
          <w:p w14:paraId="0A37518C" w14:textId="77777777" w:rsidR="001C1B47" w:rsidRDefault="001C1B47" w:rsidP="001C1B47">
            <w:pPr>
              <w:pStyle w:val="HTML"/>
            </w:pPr>
          </w:p>
          <w:p w14:paraId="07403005" w14:textId="77777777" w:rsidR="001C1B47" w:rsidRDefault="001C1B47" w:rsidP="001C1B47">
            <w:pPr>
              <w:pStyle w:val="HTML"/>
            </w:pPr>
            <w:r>
              <w:rPr>
                <w:color w:val="FF8080"/>
              </w:rPr>
              <w:t>string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MainWindow</w:t>
            </w:r>
            <w:r>
              <w:t>::</w:t>
            </w:r>
            <w:r>
              <w:rPr>
                <w:color w:val="9AA7D6"/>
              </w:rPr>
              <w:t>Log_on_User</w:t>
            </w:r>
            <w:r>
              <w:t>;</w:t>
            </w:r>
          </w:p>
          <w:p w14:paraId="447EEE99" w14:textId="77777777" w:rsidR="001C1B47" w:rsidRDefault="001C1B47" w:rsidP="001C1B47">
            <w:pPr>
              <w:pStyle w:val="HTML"/>
            </w:pPr>
          </w:p>
          <w:p w14:paraId="54943668" w14:textId="77777777" w:rsidR="001C1B47" w:rsidRDefault="001C1B47" w:rsidP="001C1B47">
            <w:pPr>
              <w:pStyle w:val="HTML"/>
            </w:pPr>
            <w:r>
              <w:rPr>
                <w:color w:val="FF8080"/>
              </w:rPr>
              <w:t>MainWindow</w:t>
            </w:r>
            <w:r>
              <w:t>::</w:t>
            </w:r>
            <w:r>
              <w:rPr>
                <w:b/>
                <w:bCs/>
              </w:rPr>
              <w:t>MainWindow</w:t>
            </w:r>
            <w:r>
              <w:t>(</w:t>
            </w:r>
            <w:r>
              <w:rPr>
                <w:color w:val="FF8080"/>
              </w:rPr>
              <w:t>QWidget</w:t>
            </w:r>
            <w:r>
              <w:rPr>
                <w:color w:val="BEC0C2"/>
              </w:rPr>
              <w:t xml:space="preserve"> </w:t>
            </w:r>
            <w:r>
              <w:t>*</w:t>
            </w:r>
            <w:r>
              <w:rPr>
                <w:color w:val="D6BB9A"/>
              </w:rPr>
              <w:t>parent</w:t>
            </w:r>
            <w:r>
              <w:t>)</w:t>
            </w:r>
          </w:p>
          <w:p w14:paraId="54F80A06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: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QMainWindow</w:t>
            </w:r>
            <w:r>
              <w:t>(</w:t>
            </w:r>
            <w:r>
              <w:rPr>
                <w:i/>
                <w:iCs/>
                <w:color w:val="D6BB9A"/>
              </w:rPr>
              <w:t>parent</w:t>
            </w:r>
            <w:r>
              <w:t>)</w:t>
            </w:r>
          </w:p>
          <w:p w14:paraId="4AA564A4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t>ui(</w:t>
            </w:r>
            <w:r>
              <w:rPr>
                <w:i/>
                <w:iCs/>
                <w:color w:val="45C6D6"/>
              </w:rPr>
              <w:t>new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Ui</w:t>
            </w:r>
            <w:r>
              <w:t>::</w:t>
            </w:r>
            <w:r>
              <w:rPr>
                <w:color w:val="FF8080"/>
              </w:rPr>
              <w:t>MainWindow</w:t>
            </w:r>
            <w:r>
              <w:t>)</w:t>
            </w:r>
          </w:p>
          <w:p w14:paraId="4612C6F6" w14:textId="77777777" w:rsidR="001C1B47" w:rsidRDefault="001C1B47" w:rsidP="001C1B47">
            <w:pPr>
              <w:pStyle w:val="HTML"/>
            </w:pPr>
            <w:r>
              <w:t>{</w:t>
            </w:r>
          </w:p>
          <w:p w14:paraId="5967ADF9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ui-&gt;setupUi(</w:t>
            </w:r>
            <w:r>
              <w:rPr>
                <w:i/>
                <w:iCs/>
                <w:color w:val="45C6D6"/>
              </w:rPr>
              <w:t>this</w:t>
            </w:r>
            <w:r>
              <w:t>);</w:t>
            </w:r>
          </w:p>
          <w:p w14:paraId="798A04CB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fstream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users</w:t>
            </w:r>
            <w:r>
              <w:t>;</w:t>
            </w:r>
          </w:p>
          <w:p w14:paraId="3EE6C9B2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BB9A"/>
              </w:rPr>
              <w:t>users</w:t>
            </w:r>
            <w:r>
              <w:t>.open(</w:t>
            </w:r>
            <w:r>
              <w:rPr>
                <w:color w:val="D69545"/>
              </w:rPr>
              <w:t>"users.txt"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ios_base</w:t>
            </w:r>
            <w:r>
              <w:t>::</w:t>
            </w:r>
            <w:r>
              <w:rPr>
                <w:color w:val="9AA7D6"/>
              </w:rPr>
              <w:t>in</w:t>
            </w:r>
            <w:r>
              <w:t>);</w:t>
            </w:r>
          </w:p>
          <w:p w14:paraId="36D48582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while</w:t>
            </w:r>
            <w:r>
              <w:t>(</w:t>
            </w:r>
            <w:r>
              <w:rPr>
                <w:color w:val="D6BB9A"/>
              </w:rPr>
              <w:t>!users</w:t>
            </w:r>
            <w:r>
              <w:t>.eof()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&amp;&amp;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users</w:t>
            </w:r>
            <w:r>
              <w:t>.is_open()){</w:t>
            </w:r>
          </w:p>
          <w:p w14:paraId="1212AFE2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rPr>
                <w:color w:val="FF8080"/>
              </w:rPr>
              <w:t>string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id</w:t>
            </w:r>
            <w:r>
              <w:t>,</w:t>
            </w:r>
            <w:r>
              <w:rPr>
                <w:color w:val="D6BB9A"/>
              </w:rPr>
              <w:t>password</w:t>
            </w:r>
            <w:r>
              <w:t>;</w:t>
            </w:r>
          </w:p>
          <w:p w14:paraId="71F23AE7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rPr>
                <w:color w:val="D6BB9A"/>
              </w:rPr>
              <w:t>users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id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password</w:t>
            </w:r>
            <w:r>
              <w:t>;</w:t>
            </w:r>
          </w:p>
          <w:p w14:paraId="74CAACE5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t>bankUsers.push_back(</w:t>
            </w:r>
            <w:r>
              <w:rPr>
                <w:i/>
                <w:iCs/>
                <w:color w:val="45C6D6"/>
              </w:rPr>
              <w:t>new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BankUsers</w:t>
            </w:r>
            <w:r>
              <w:t>(</w:t>
            </w:r>
            <w:r>
              <w:rPr>
                <w:color w:val="D6BB9A"/>
              </w:rPr>
              <w:t>id</w:t>
            </w:r>
            <w:r>
              <w:t>,</w:t>
            </w:r>
            <w:r>
              <w:rPr>
                <w:color w:val="D6BB9A"/>
              </w:rPr>
              <w:t>password</w:t>
            </w:r>
            <w:r>
              <w:t>));</w:t>
            </w:r>
          </w:p>
          <w:p w14:paraId="1E57CC7F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}</w:t>
            </w:r>
          </w:p>
          <w:p w14:paraId="294CEEFE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BB9A"/>
              </w:rPr>
              <w:t>users</w:t>
            </w:r>
            <w:r>
              <w:t>.close();</w:t>
            </w:r>
          </w:p>
          <w:p w14:paraId="07794B5C" w14:textId="77777777" w:rsidR="001C1B47" w:rsidRDefault="001C1B47" w:rsidP="001C1B47">
            <w:pPr>
              <w:pStyle w:val="HTML"/>
            </w:pPr>
          </w:p>
          <w:p w14:paraId="534CCE08" w14:textId="77777777" w:rsidR="001C1B47" w:rsidRDefault="001C1B47" w:rsidP="001C1B47">
            <w:pPr>
              <w:pStyle w:val="HTML"/>
            </w:pPr>
            <w:r>
              <w:t>}</w:t>
            </w:r>
          </w:p>
          <w:p w14:paraId="4488D8EE" w14:textId="77777777" w:rsidR="001C1B47" w:rsidRDefault="001C1B47" w:rsidP="001C1B47">
            <w:pPr>
              <w:pStyle w:val="HTML"/>
            </w:pPr>
          </w:p>
          <w:p w14:paraId="50F6FC00" w14:textId="77777777" w:rsidR="001C1B47" w:rsidRDefault="001C1B47" w:rsidP="001C1B47">
            <w:pPr>
              <w:pStyle w:val="HTML"/>
            </w:pPr>
            <w:r>
              <w:rPr>
                <w:color w:val="FF8080"/>
              </w:rPr>
              <w:t>MainWindow</w:t>
            </w:r>
            <w:r>
              <w:t>::~</w:t>
            </w:r>
            <w:r>
              <w:rPr>
                <w:b/>
                <w:bCs/>
                <w:i/>
                <w:iCs/>
              </w:rPr>
              <w:t>MainWindow</w:t>
            </w:r>
            <w:r>
              <w:t>()</w:t>
            </w:r>
          </w:p>
          <w:p w14:paraId="2E2E682A" w14:textId="77777777" w:rsidR="001C1B47" w:rsidRDefault="001C1B47" w:rsidP="001C1B47">
            <w:pPr>
              <w:pStyle w:val="HTML"/>
            </w:pPr>
            <w:r>
              <w:t>{</w:t>
            </w:r>
          </w:p>
          <w:p w14:paraId="455ED6C5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delete</w:t>
            </w:r>
            <w:r>
              <w:rPr>
                <w:color w:val="BEC0C2"/>
              </w:rPr>
              <w:t xml:space="preserve"> </w:t>
            </w:r>
            <w:r>
              <w:t>ui;</w:t>
            </w:r>
          </w:p>
          <w:p w14:paraId="6262104B" w14:textId="77777777" w:rsidR="001C1B47" w:rsidRDefault="001C1B47" w:rsidP="001C1B47">
            <w:pPr>
              <w:pStyle w:val="HTML"/>
            </w:pPr>
            <w:r>
              <w:t>}</w:t>
            </w:r>
          </w:p>
          <w:p w14:paraId="6717E715" w14:textId="77777777" w:rsidR="001C1B47" w:rsidRDefault="001C1B47" w:rsidP="001C1B47">
            <w:pPr>
              <w:pStyle w:val="HTML"/>
            </w:pPr>
          </w:p>
          <w:p w14:paraId="1B0908AB" w14:textId="77777777" w:rsidR="001C1B47" w:rsidRDefault="001C1B47" w:rsidP="001C1B47">
            <w:pPr>
              <w:pStyle w:val="HTML"/>
            </w:pPr>
          </w:p>
          <w:p w14:paraId="449E3B26" w14:textId="77777777" w:rsidR="001C1B47" w:rsidRDefault="001C1B47" w:rsidP="001C1B47">
            <w:pPr>
              <w:pStyle w:val="HTML"/>
            </w:pP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MainWindow</w:t>
            </w:r>
            <w:r>
              <w:t>::</w:t>
            </w:r>
            <w:r>
              <w:rPr>
                <w:b/>
                <w:bCs/>
              </w:rPr>
              <w:t>on_registerID_clicked</w:t>
            </w:r>
            <w:r>
              <w:t>()</w:t>
            </w:r>
          </w:p>
          <w:p w14:paraId="054FEF09" w14:textId="77777777" w:rsidR="001C1B47" w:rsidRDefault="001C1B47" w:rsidP="001C1B47">
            <w:pPr>
              <w:pStyle w:val="HTML"/>
            </w:pPr>
            <w:r>
              <w:t>{</w:t>
            </w:r>
          </w:p>
          <w:p w14:paraId="6691D1A8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fstream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users</w:t>
            </w:r>
            <w:r>
              <w:t>;</w:t>
            </w:r>
          </w:p>
          <w:p w14:paraId="03250C60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BB9A"/>
              </w:rPr>
              <w:t>users</w:t>
            </w:r>
            <w:r>
              <w:t>.open(</w:t>
            </w:r>
            <w:r>
              <w:rPr>
                <w:color w:val="D69545"/>
              </w:rPr>
              <w:t>"users.txt"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ios_base</w:t>
            </w:r>
            <w:r>
              <w:t>::</w:t>
            </w:r>
            <w:r>
              <w:rPr>
                <w:color w:val="9AA7D6"/>
              </w:rPr>
              <w:t>out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|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ios_base</w:t>
            </w:r>
            <w:r>
              <w:t>::</w:t>
            </w:r>
            <w:r>
              <w:rPr>
                <w:color w:val="9AA7D6"/>
              </w:rPr>
              <w:t>app</w:t>
            </w:r>
            <w:r>
              <w:t>);</w:t>
            </w:r>
          </w:p>
          <w:p w14:paraId="3F587965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A8ABB0"/>
              </w:rPr>
              <w:t>//QDir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temdir("users.txt");</w:t>
            </w:r>
          </w:p>
          <w:p w14:paraId="4035EC37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A8ABB0"/>
              </w:rPr>
              <w:t>//QString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filePath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temdir.absoluteFilePath("users.txt");</w:t>
            </w:r>
          </w:p>
          <w:p w14:paraId="6FB3C043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A8ABB0"/>
              </w:rPr>
              <w:t>//qDebug()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filePath;</w:t>
            </w:r>
          </w:p>
          <w:p w14:paraId="5DE3B2B7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QString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id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t>ui-&gt;inputID-&gt;text();</w:t>
            </w:r>
          </w:p>
          <w:p w14:paraId="034BF15F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QString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password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t>ui-&gt;inputPassword-&gt;text();</w:t>
            </w:r>
          </w:p>
          <w:p w14:paraId="137789A7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A8ABB0"/>
              </w:rPr>
              <w:t>//qDebug()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users.is_open();</w:t>
            </w:r>
          </w:p>
          <w:p w14:paraId="6BE891BA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for</w:t>
            </w:r>
            <w:r>
              <w:t>(</w:t>
            </w:r>
            <w:r>
              <w:rPr>
                <w:i/>
                <w:iCs/>
                <w:color w:val="45C6D6"/>
              </w:rPr>
              <w:t>auto</w:t>
            </w:r>
            <w:r>
              <w:rPr>
                <w:color w:val="BEC0C2"/>
              </w:rPr>
              <w:t xml:space="preserve"> </w:t>
            </w:r>
            <w:r>
              <w:t>&amp;</w:t>
            </w:r>
            <w:r>
              <w:rPr>
                <w:color w:val="D6BB9A"/>
              </w:rPr>
              <w:t>iter</w:t>
            </w:r>
            <w:r>
              <w:rPr>
                <w:color w:val="BEC0C2"/>
              </w:rPr>
              <w:t xml:space="preserve"> </w:t>
            </w:r>
            <w:r>
              <w:t>:</w:t>
            </w:r>
            <w:r>
              <w:rPr>
                <w:color w:val="BEC0C2"/>
              </w:rPr>
              <w:t xml:space="preserve"> </w:t>
            </w:r>
            <w:r>
              <w:t>bankUsers){</w:t>
            </w:r>
          </w:p>
          <w:p w14:paraId="542B770B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D6BB9A"/>
              </w:rPr>
              <w:t>iter</w:t>
            </w:r>
            <w:r>
              <w:t>-&gt;getID()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==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id</w:t>
            </w:r>
            <w:r>
              <w:t>.toStdString()){</w:t>
            </w:r>
          </w:p>
          <w:p w14:paraId="2282BF2F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rPr>
                <w:color w:val="FF8080"/>
              </w:rPr>
              <w:t>QMessageBox</w:t>
            </w:r>
            <w:r>
              <w:t>::warning(</w:t>
            </w:r>
            <w:r>
              <w:rPr>
                <w:i/>
                <w:iCs/>
                <w:color w:val="45C6D6"/>
              </w:rPr>
              <w:t>this</w:t>
            </w:r>
            <w:r>
              <w:t>,tr(</w:t>
            </w:r>
            <w:r>
              <w:rPr>
                <w:color w:val="D69545"/>
              </w:rPr>
              <w:t>"警告信息"</w:t>
            </w:r>
            <w:r>
              <w:t>),tr(</w:t>
            </w:r>
            <w:r>
              <w:rPr>
                <w:color w:val="D69545"/>
              </w:rPr>
              <w:t>"系统中已有重名用户"</w:t>
            </w:r>
            <w:r>
              <w:t>));</w:t>
            </w:r>
          </w:p>
          <w:p w14:paraId="0CED2DEB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rPr>
                <w:i/>
                <w:iCs/>
                <w:color w:val="45C6D6"/>
              </w:rPr>
              <w:t>return</w:t>
            </w:r>
            <w:r>
              <w:t>;</w:t>
            </w:r>
          </w:p>
          <w:p w14:paraId="02073A8F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t>}</w:t>
            </w:r>
          </w:p>
          <w:p w14:paraId="6A5E3D8A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lastRenderedPageBreak/>
              <w:t xml:space="preserve">    </w:t>
            </w:r>
            <w:r>
              <w:t>}</w:t>
            </w:r>
          </w:p>
          <w:p w14:paraId="3C6BBCD0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BB9A"/>
              </w:rPr>
              <w:t>users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id</w:t>
            </w:r>
            <w:r>
              <w:t>.toStdString()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 "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MD5</w:t>
            </w:r>
            <w:r>
              <w:t>(</w:t>
            </w:r>
            <w:r>
              <w:rPr>
                <w:color w:val="D6BB9A"/>
              </w:rPr>
              <w:t>password</w:t>
            </w:r>
            <w:r>
              <w:t>.toStdString()).toString()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t>endl;</w:t>
            </w:r>
          </w:p>
          <w:p w14:paraId="0C3754B4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A8ABB0"/>
              </w:rPr>
              <w:t>//qDebug()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id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"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"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password;</w:t>
            </w:r>
          </w:p>
          <w:p w14:paraId="41B92866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bankUsers.push_back(</w:t>
            </w:r>
            <w:r>
              <w:rPr>
                <w:i/>
                <w:iCs/>
                <w:color w:val="45C6D6"/>
              </w:rPr>
              <w:t>new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BankUsers</w:t>
            </w:r>
            <w:r>
              <w:t>(</w:t>
            </w:r>
            <w:r>
              <w:rPr>
                <w:color w:val="D6BB9A"/>
              </w:rPr>
              <w:t>id</w:t>
            </w:r>
            <w:r>
              <w:t>.toStdString(),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MD5</w:t>
            </w:r>
            <w:r>
              <w:t>(</w:t>
            </w:r>
            <w:r>
              <w:rPr>
                <w:color w:val="D6BB9A"/>
              </w:rPr>
              <w:t>password</w:t>
            </w:r>
            <w:r>
              <w:t>.toStdString()).toString()));</w:t>
            </w:r>
          </w:p>
          <w:p w14:paraId="774FB4EE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BB9A"/>
              </w:rPr>
              <w:t>users</w:t>
            </w:r>
            <w:r>
              <w:t>.close();</w:t>
            </w:r>
          </w:p>
          <w:p w14:paraId="47DD1389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A8ABB0"/>
              </w:rPr>
              <w:t>//std::cout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id.toStdString()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MD5(password.toStdString()).toString();</w:t>
            </w:r>
          </w:p>
          <w:p w14:paraId="07433907" w14:textId="77777777" w:rsidR="001C1B47" w:rsidRDefault="001C1B47" w:rsidP="001C1B47">
            <w:pPr>
              <w:pStyle w:val="HTML"/>
            </w:pPr>
          </w:p>
          <w:p w14:paraId="38EF753F" w14:textId="77777777" w:rsidR="001C1B47" w:rsidRDefault="001C1B47" w:rsidP="001C1B47">
            <w:pPr>
              <w:pStyle w:val="HTML"/>
            </w:pPr>
            <w:r>
              <w:t>}</w:t>
            </w:r>
          </w:p>
          <w:p w14:paraId="5571B219" w14:textId="77777777" w:rsidR="001C1B47" w:rsidRDefault="001C1B47" w:rsidP="001C1B47">
            <w:pPr>
              <w:pStyle w:val="HTML"/>
            </w:pPr>
          </w:p>
          <w:p w14:paraId="05CA5C7A" w14:textId="77777777" w:rsidR="001C1B47" w:rsidRDefault="001C1B47" w:rsidP="001C1B47">
            <w:pPr>
              <w:pStyle w:val="HTML"/>
            </w:pPr>
          </w:p>
          <w:p w14:paraId="3F4A5D4E" w14:textId="77777777" w:rsidR="001C1B47" w:rsidRDefault="001C1B47" w:rsidP="001C1B47">
            <w:pPr>
              <w:pStyle w:val="HTML"/>
            </w:pP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MainWindow</w:t>
            </w:r>
            <w:r>
              <w:t>::</w:t>
            </w:r>
            <w:r>
              <w:rPr>
                <w:b/>
                <w:bCs/>
              </w:rPr>
              <w:t>on_log_onID_clicked</w:t>
            </w:r>
            <w:r>
              <w:t>()</w:t>
            </w:r>
          </w:p>
          <w:p w14:paraId="22EA60E4" w14:textId="77777777" w:rsidR="001C1B47" w:rsidRDefault="001C1B47" w:rsidP="001C1B47">
            <w:pPr>
              <w:pStyle w:val="HTML"/>
            </w:pPr>
            <w:r>
              <w:t>{</w:t>
            </w:r>
          </w:p>
          <w:p w14:paraId="1493BF5B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QString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id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t>ui-&gt;inputID-&gt;text();</w:t>
            </w:r>
          </w:p>
          <w:p w14:paraId="0320C634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QString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password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t>ui-&gt;inputPassword-&gt;text();</w:t>
            </w:r>
          </w:p>
          <w:p w14:paraId="1B605896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for</w:t>
            </w:r>
            <w:r>
              <w:t>(</w:t>
            </w:r>
            <w:r>
              <w:rPr>
                <w:i/>
                <w:iCs/>
                <w:color w:val="45C6D6"/>
              </w:rPr>
              <w:t>auto</w:t>
            </w:r>
            <w:r>
              <w:rPr>
                <w:color w:val="BEC0C2"/>
              </w:rPr>
              <w:t xml:space="preserve"> </w:t>
            </w:r>
            <w:r>
              <w:t>&amp;</w:t>
            </w:r>
            <w:r>
              <w:rPr>
                <w:color w:val="D6BB9A"/>
              </w:rPr>
              <w:t>iter</w:t>
            </w:r>
            <w:r>
              <w:rPr>
                <w:color w:val="BEC0C2"/>
              </w:rPr>
              <w:t xml:space="preserve"> </w:t>
            </w:r>
            <w:r>
              <w:t>:</w:t>
            </w:r>
            <w:r>
              <w:rPr>
                <w:color w:val="BEC0C2"/>
              </w:rPr>
              <w:t xml:space="preserve"> </w:t>
            </w:r>
            <w:r>
              <w:t>bankUsers){</w:t>
            </w:r>
          </w:p>
          <w:p w14:paraId="5A3345F7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D6BB9A"/>
              </w:rPr>
              <w:t>iter</w:t>
            </w:r>
            <w:r>
              <w:t>-&gt;getID()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==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id</w:t>
            </w:r>
            <w:r>
              <w:t>.toStdString()){</w:t>
            </w:r>
          </w:p>
          <w:p w14:paraId="7C0FEC8B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D6BB9A"/>
              </w:rPr>
              <w:t>iter</w:t>
            </w:r>
            <w:r>
              <w:t>-&gt;getPassword()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==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MD5</w:t>
            </w:r>
            <w:r>
              <w:t>(</w:t>
            </w:r>
            <w:r>
              <w:rPr>
                <w:color w:val="D6BB9A"/>
              </w:rPr>
              <w:t>password</w:t>
            </w:r>
            <w:r>
              <w:t>.toStdString()).toString()){</w:t>
            </w:r>
          </w:p>
          <w:p w14:paraId="09F28C35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            </w:t>
            </w:r>
            <w:r>
              <w:rPr>
                <w:i/>
                <w:iCs/>
                <w:color w:val="A8ABB0"/>
              </w:rPr>
              <w:t>//qDebug()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1;</w:t>
            </w:r>
          </w:p>
          <w:p w14:paraId="38F97C89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            </w:t>
            </w:r>
            <w:r>
              <w:rPr>
                <w:color w:val="9AA7D6"/>
              </w:rPr>
              <w:t>Log_on_User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iter</w:t>
            </w:r>
            <w:r>
              <w:t>-&gt;getID();</w:t>
            </w:r>
          </w:p>
          <w:p w14:paraId="562B5ED9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            </w:t>
            </w:r>
            <w:r>
              <w:rPr>
                <w:i/>
                <w:iCs/>
                <w:color w:val="45C6D6"/>
              </w:rPr>
              <w:t>static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InsideWindow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w1</w:t>
            </w:r>
            <w:r>
              <w:t>;</w:t>
            </w:r>
          </w:p>
          <w:p w14:paraId="58E284D2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            </w:t>
            </w:r>
            <w:r>
              <w:rPr>
                <w:color w:val="FF8080"/>
              </w:rPr>
              <w:t>QObject</w:t>
            </w:r>
            <w:r>
              <w:t>::connect(</w:t>
            </w:r>
            <w:r>
              <w:rPr>
                <w:i/>
                <w:iCs/>
                <w:color w:val="45C6D6"/>
              </w:rPr>
              <w:t>this</w:t>
            </w:r>
            <w:r>
              <w:t>,</w:t>
            </w:r>
            <w:r>
              <w:rPr>
                <w:color w:val="FF6AAD"/>
              </w:rPr>
              <w:t>SIGNAL</w:t>
            </w:r>
            <w:r>
              <w:t>(showInsideWindow()),</w:t>
            </w:r>
            <w:r>
              <w:rPr>
                <w:color w:val="D6BB9A"/>
              </w:rPr>
              <w:t>&amp;w1</w:t>
            </w:r>
            <w:r>
              <w:t>,</w:t>
            </w:r>
            <w:r>
              <w:rPr>
                <w:color w:val="FF6AAD"/>
              </w:rPr>
              <w:t>SLOT</w:t>
            </w:r>
            <w:r>
              <w:t>(recvInsideWindow()));</w:t>
            </w:r>
          </w:p>
          <w:p w14:paraId="050E4BE7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            </w:t>
            </w:r>
            <w:r>
              <w:rPr>
                <w:i/>
                <w:iCs/>
                <w:color w:val="A8ABB0"/>
              </w:rPr>
              <w:t>//qDebug()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QString::fromStdString(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Log_on_User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);</w:t>
            </w:r>
          </w:p>
          <w:p w14:paraId="108287B5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            </w:t>
            </w:r>
            <w:r>
              <w:rPr>
                <w:i/>
                <w:iCs/>
                <w:color w:val="45C6D6"/>
              </w:rPr>
              <w:t>this</w:t>
            </w:r>
            <w:r>
              <w:t>-&gt;hide();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//隐藏本页面</w:t>
            </w:r>
          </w:p>
          <w:p w14:paraId="7A9CD35D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color w:val="FF6AAD"/>
              </w:rPr>
              <w:t>emit</w:t>
            </w:r>
            <w:r>
              <w:rPr>
                <w:color w:val="BEC0C2"/>
              </w:rPr>
              <w:t xml:space="preserve"> </w:t>
            </w:r>
            <w:r>
              <w:t>showInsideWindow();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//激活信号</w:t>
            </w:r>
          </w:p>
          <w:p w14:paraId="6D6581DB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t>}</w:t>
            </w:r>
          </w:p>
          <w:p w14:paraId="6A339E20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rPr>
                <w:i/>
                <w:iCs/>
                <w:color w:val="45C6D6"/>
              </w:rPr>
              <w:t>else</w:t>
            </w:r>
            <w:r>
              <w:rPr>
                <w:color w:val="BEC0C2"/>
              </w:rPr>
              <w:t xml:space="preserve"> </w:t>
            </w:r>
            <w:r>
              <w:t>{</w:t>
            </w:r>
          </w:p>
          <w:p w14:paraId="59461D4C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            </w:t>
            </w:r>
            <w:r>
              <w:rPr>
                <w:color w:val="FF8080"/>
              </w:rPr>
              <w:t>QMessageBox</w:t>
            </w:r>
            <w:r>
              <w:t>::warning(</w:t>
            </w:r>
            <w:r>
              <w:rPr>
                <w:i/>
                <w:iCs/>
                <w:color w:val="45C6D6"/>
              </w:rPr>
              <w:t>this</w:t>
            </w:r>
            <w:r>
              <w:t>,tr(</w:t>
            </w:r>
            <w:r>
              <w:rPr>
                <w:color w:val="D69545"/>
              </w:rPr>
              <w:t>"警告信息"</w:t>
            </w:r>
            <w:r>
              <w:t>),tr(</w:t>
            </w:r>
            <w:r>
              <w:rPr>
                <w:color w:val="D69545"/>
              </w:rPr>
              <w:t>"密码错误"</w:t>
            </w:r>
            <w:r>
              <w:t>));</w:t>
            </w:r>
          </w:p>
          <w:p w14:paraId="71DEC71F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t>}</w:t>
            </w:r>
          </w:p>
          <w:p w14:paraId="0A89DA4A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rPr>
                <w:i/>
                <w:iCs/>
                <w:color w:val="45C6D6"/>
              </w:rPr>
              <w:t>return</w:t>
            </w:r>
            <w:r>
              <w:t>;</w:t>
            </w:r>
          </w:p>
          <w:p w14:paraId="6587FD41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t>}</w:t>
            </w:r>
          </w:p>
          <w:p w14:paraId="2D0BA58B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}</w:t>
            </w:r>
          </w:p>
          <w:p w14:paraId="32DA93CC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QMessageBox</w:t>
            </w:r>
            <w:r>
              <w:t>::warning(</w:t>
            </w:r>
            <w:r>
              <w:rPr>
                <w:i/>
                <w:iCs/>
                <w:color w:val="45C6D6"/>
              </w:rPr>
              <w:t>this</w:t>
            </w:r>
            <w:r>
              <w:t>,tr(</w:t>
            </w:r>
            <w:r>
              <w:rPr>
                <w:color w:val="D69545"/>
              </w:rPr>
              <w:t>"警告信息"</w:t>
            </w:r>
            <w:r>
              <w:t>),tr(</w:t>
            </w:r>
            <w:r>
              <w:rPr>
                <w:color w:val="D69545"/>
              </w:rPr>
              <w:t>"系统中查无此户"</w:t>
            </w:r>
            <w:r>
              <w:t>));</w:t>
            </w:r>
          </w:p>
          <w:p w14:paraId="0664CBD6" w14:textId="77777777" w:rsidR="001C1B47" w:rsidRDefault="001C1B47" w:rsidP="001C1B47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return</w:t>
            </w:r>
            <w:r>
              <w:t>;</w:t>
            </w:r>
          </w:p>
          <w:p w14:paraId="63EC723C" w14:textId="77777777" w:rsidR="001C1B47" w:rsidRDefault="001C1B47" w:rsidP="001C1B47">
            <w:pPr>
              <w:pStyle w:val="HTML"/>
            </w:pPr>
            <w:r>
              <w:t>}</w:t>
            </w:r>
          </w:p>
          <w:p w14:paraId="00E7490F" w14:textId="77777777" w:rsidR="001C1B47" w:rsidRDefault="001C1B47" w:rsidP="001C1B47">
            <w:pPr>
              <w:pStyle w:val="HTML"/>
            </w:pPr>
          </w:p>
          <w:p w14:paraId="4E719485" w14:textId="77777777" w:rsidR="009C1E14" w:rsidRDefault="009C1E14" w:rsidP="001C1B47">
            <w:pPr>
              <w:pStyle w:val="HTML"/>
            </w:pPr>
          </w:p>
          <w:p w14:paraId="2AB9A7D6" w14:textId="77777777" w:rsidR="00A40215" w:rsidRDefault="00B22623" w:rsidP="00A40215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lastRenderedPageBreak/>
              <w:t>/</w:t>
            </w:r>
            <w:r>
              <w:rPr>
                <w:rFonts w:ascii="Times New Roman" w:hAnsi="Times New Roman" w:cs="Times New Roman"/>
              </w:rPr>
              <w:t xml:space="preserve">/ </w:t>
            </w:r>
            <w:r w:rsidR="00D62766">
              <w:rPr>
                <w:rFonts w:ascii="Times New Roman" w:hAnsi="Times New Roman" w:cs="Times New Roman" w:hint="eastAsia"/>
              </w:rPr>
              <w:t>insidewindow</w:t>
            </w:r>
            <w:r w:rsidR="00D62766">
              <w:rPr>
                <w:rFonts w:ascii="Times New Roman" w:hAnsi="Times New Roman" w:cs="Times New Roman"/>
              </w:rPr>
              <w:t>.h</w:t>
            </w:r>
          </w:p>
          <w:p w14:paraId="6D107E98" w14:textId="77777777" w:rsidR="00D62766" w:rsidRDefault="00D62766" w:rsidP="00D62766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"insidewindow.h"</w:t>
            </w:r>
          </w:p>
          <w:p w14:paraId="2CD58122" w14:textId="77777777" w:rsidR="00D62766" w:rsidRDefault="00D62766" w:rsidP="00D62766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"ui_insidewindow.h"</w:t>
            </w:r>
          </w:p>
          <w:p w14:paraId="15C7CF32" w14:textId="77777777" w:rsidR="00D62766" w:rsidRDefault="00D62766" w:rsidP="00D62766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"QString"</w:t>
            </w:r>
          </w:p>
          <w:p w14:paraId="2D645C79" w14:textId="77777777" w:rsidR="00D62766" w:rsidRDefault="00D62766" w:rsidP="00D62766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"QDebug"</w:t>
            </w:r>
          </w:p>
          <w:p w14:paraId="7E3C6758" w14:textId="77777777" w:rsidR="00D62766" w:rsidRDefault="00D62766" w:rsidP="00D62766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"date.h"</w:t>
            </w:r>
          </w:p>
          <w:p w14:paraId="6E558F8E" w14:textId="77777777" w:rsidR="00D62766" w:rsidRDefault="00D62766" w:rsidP="00D62766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"vector"</w:t>
            </w:r>
          </w:p>
          <w:p w14:paraId="63712CB3" w14:textId="77777777" w:rsidR="00D62766" w:rsidRDefault="00D62766" w:rsidP="00D62766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"Account.h"</w:t>
            </w:r>
          </w:p>
          <w:p w14:paraId="07CCC172" w14:textId="77777777" w:rsidR="00D62766" w:rsidRDefault="00D62766" w:rsidP="00D62766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"fstream"</w:t>
            </w:r>
          </w:p>
          <w:p w14:paraId="5525F3E7" w14:textId="77777777" w:rsidR="00D62766" w:rsidRDefault="00D62766" w:rsidP="00D62766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"SavingsAccount.h"</w:t>
            </w:r>
          </w:p>
          <w:p w14:paraId="2C0AB551" w14:textId="77777777" w:rsidR="00D62766" w:rsidRDefault="00D62766" w:rsidP="00D62766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"CreditAccount.h"</w:t>
            </w:r>
          </w:p>
          <w:p w14:paraId="31DABA72" w14:textId="77777777" w:rsidR="00D62766" w:rsidRDefault="00D62766" w:rsidP="00D62766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"stdexcept"</w:t>
            </w:r>
          </w:p>
          <w:p w14:paraId="2F2F6EF9" w14:textId="77777777" w:rsidR="00D62766" w:rsidRDefault="00D62766" w:rsidP="00D62766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"iostream"</w:t>
            </w:r>
          </w:p>
          <w:p w14:paraId="49C10BD7" w14:textId="77777777" w:rsidR="00D62766" w:rsidRDefault="00D62766" w:rsidP="00D62766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"QMessageBox"</w:t>
            </w:r>
          </w:p>
          <w:p w14:paraId="0DF01897" w14:textId="77777777" w:rsidR="00D62766" w:rsidRDefault="00D62766" w:rsidP="00D62766">
            <w:pPr>
              <w:pStyle w:val="HTML"/>
            </w:pPr>
            <w:r>
              <w:rPr>
                <w:i/>
                <w:iCs/>
                <w:color w:val="45C6D6"/>
              </w:rPr>
              <w:t>using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namespace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std</w:t>
            </w:r>
            <w:r>
              <w:t>;</w:t>
            </w:r>
          </w:p>
          <w:p w14:paraId="4EEC1865" w14:textId="77777777" w:rsidR="00D62766" w:rsidRDefault="00D62766" w:rsidP="00D62766">
            <w:pPr>
              <w:pStyle w:val="HTML"/>
            </w:pPr>
          </w:p>
          <w:p w14:paraId="5270B5BA" w14:textId="77777777" w:rsidR="00D62766" w:rsidRDefault="00D62766" w:rsidP="00D62766">
            <w:pPr>
              <w:pStyle w:val="HTML"/>
            </w:pPr>
            <w:r>
              <w:rPr>
                <w:i/>
                <w:iCs/>
                <w:color w:val="45C6D6"/>
              </w:rPr>
              <w:t>struct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  <w:color w:val="FF8080"/>
              </w:rPr>
              <w:t>deleter</w:t>
            </w:r>
            <w:r>
              <w:rPr>
                <w:color w:val="BEC0C2"/>
              </w:rPr>
              <w:t xml:space="preserve"> </w:t>
            </w:r>
            <w:r>
              <w:t>{</w:t>
            </w:r>
          </w:p>
          <w:p w14:paraId="48F89502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template</w:t>
            </w:r>
            <w:r>
              <w:rPr>
                <w:color w:val="BEC0C2"/>
              </w:rPr>
              <w:t xml:space="preserve"> </w:t>
            </w:r>
            <w:r>
              <w:t>&lt;</w:t>
            </w:r>
            <w:r>
              <w:rPr>
                <w:i/>
                <w:iCs/>
                <w:color w:val="45C6D6"/>
              </w:rPr>
              <w:t>class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T</w:t>
            </w:r>
            <w:r>
              <w:t>&gt;</w:t>
            </w:r>
            <w:r>
              <w:rPr>
                <w:color w:val="BEC0C2"/>
              </w:rPr>
              <w:t xml:space="preserve"> </w:t>
            </w: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D6BB9A"/>
              </w:rPr>
              <w:t>operator</w:t>
            </w:r>
            <w:r>
              <w:rPr>
                <w:color w:val="BEC0C2"/>
              </w:rPr>
              <w:t xml:space="preserve"> </w:t>
            </w:r>
            <w:r>
              <w:t>()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8080"/>
              </w:rPr>
              <w:t>T</w:t>
            </w:r>
            <w:r>
              <w:t>*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p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{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delete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p</w:t>
            </w:r>
            <w:r>
              <w:t>;</w:t>
            </w:r>
            <w:r>
              <w:rPr>
                <w:color w:val="BEC0C2"/>
              </w:rPr>
              <w:t xml:space="preserve"> </w:t>
            </w:r>
            <w:r>
              <w:t>}</w:t>
            </w:r>
          </w:p>
          <w:p w14:paraId="037951E9" w14:textId="77777777" w:rsidR="00D62766" w:rsidRDefault="00D62766" w:rsidP="00D62766">
            <w:pPr>
              <w:pStyle w:val="HTML"/>
            </w:pPr>
            <w:r>
              <w:t>};</w:t>
            </w:r>
          </w:p>
          <w:p w14:paraId="60480580" w14:textId="77777777" w:rsidR="00D62766" w:rsidRDefault="00D62766" w:rsidP="00D62766">
            <w:pPr>
              <w:pStyle w:val="HTML"/>
            </w:pPr>
          </w:p>
          <w:p w14:paraId="4607DFA2" w14:textId="77777777" w:rsidR="00D62766" w:rsidRDefault="00D62766" w:rsidP="00D62766">
            <w:pPr>
              <w:pStyle w:val="HTML"/>
            </w:pPr>
            <w:r>
              <w:rPr>
                <w:color w:val="FF8080"/>
              </w:rPr>
              <w:t>InsideWindow</w:t>
            </w:r>
            <w:r>
              <w:rPr>
                <w:color w:val="BEC0C2"/>
              </w:rPr>
              <w:t xml:space="preserve"> </w:t>
            </w:r>
            <w:r>
              <w:t>*</w:t>
            </w:r>
            <w:r>
              <w:rPr>
                <w:color w:val="FF8080"/>
              </w:rPr>
              <w:t>InsideWindow</w:t>
            </w:r>
            <w:r>
              <w:t>::</w:t>
            </w:r>
            <w:r>
              <w:rPr>
                <w:color w:val="9AA7D6"/>
              </w:rPr>
              <w:t>iw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nullptr</w:t>
            </w:r>
            <w:r>
              <w:t>;</w:t>
            </w:r>
          </w:p>
          <w:p w14:paraId="371B256A" w14:textId="77777777" w:rsidR="00D62766" w:rsidRDefault="00D62766" w:rsidP="00D62766">
            <w:pPr>
              <w:pStyle w:val="HTML"/>
            </w:pPr>
          </w:p>
          <w:p w14:paraId="27772C00" w14:textId="77777777" w:rsidR="00D62766" w:rsidRDefault="00D62766" w:rsidP="00D62766">
            <w:pPr>
              <w:pStyle w:val="HTML"/>
            </w:pPr>
            <w:r>
              <w:rPr>
                <w:color w:val="FF8080"/>
              </w:rPr>
              <w:t>Date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date</w:t>
            </w:r>
            <w:r>
              <w:t>(</w:t>
            </w:r>
            <w:r>
              <w:rPr>
                <w:color w:val="8A602C"/>
              </w:rPr>
              <w:t>2008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11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//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起始日期</w:t>
            </w:r>
          </w:p>
          <w:p w14:paraId="21DFC355" w14:textId="77777777" w:rsidR="00D62766" w:rsidRDefault="00D62766" w:rsidP="00D62766">
            <w:pPr>
              <w:pStyle w:val="HTML"/>
            </w:pPr>
            <w:r>
              <w:rPr>
                <w:color w:val="FF8080"/>
              </w:rPr>
              <w:t>fstream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commands</w:t>
            </w:r>
            <w:r>
              <w:t>;</w:t>
            </w:r>
          </w:p>
          <w:p w14:paraId="20556AB9" w14:textId="77777777" w:rsidR="00D62766" w:rsidRDefault="00D62766" w:rsidP="00D62766">
            <w:pPr>
              <w:pStyle w:val="HTML"/>
            </w:pPr>
            <w:r>
              <w:rPr>
                <w:color w:val="FF8080"/>
              </w:rPr>
              <w:t>vector</w:t>
            </w:r>
            <w:r>
              <w:t>&lt;</w:t>
            </w:r>
            <w:r>
              <w:rPr>
                <w:color w:val="FF8080"/>
              </w:rPr>
              <w:t>Account</w:t>
            </w:r>
            <w:r>
              <w:rPr>
                <w:color w:val="BEC0C2"/>
              </w:rPr>
              <w:t xml:space="preserve"> </w:t>
            </w:r>
            <w:r>
              <w:t>*&gt;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accounts</w:t>
            </w:r>
            <w:r>
              <w:t>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//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创建账户数组，元素个数为0</w:t>
            </w:r>
          </w:p>
          <w:p w14:paraId="07EC02B1" w14:textId="77777777" w:rsidR="00D62766" w:rsidRDefault="00D62766" w:rsidP="00D62766">
            <w:pPr>
              <w:pStyle w:val="HTML"/>
            </w:pPr>
            <w:r>
              <w:rPr>
                <w:color w:val="FF8080"/>
              </w:rPr>
              <w:t>QString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aa</w:t>
            </w:r>
            <w:r>
              <w:t>[</w:t>
            </w:r>
            <w:r>
              <w:rPr>
                <w:color w:val="8A602C"/>
              </w:rPr>
              <w:t>5</w:t>
            </w:r>
            <w:r>
              <w:t>];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//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0.s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or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1.账户名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2.信用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3.利率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4.年费</w:t>
            </w:r>
          </w:p>
          <w:p w14:paraId="042FFEB8" w14:textId="77777777" w:rsidR="00D62766" w:rsidRDefault="00D62766" w:rsidP="00D62766">
            <w:pPr>
              <w:pStyle w:val="HTML"/>
            </w:pPr>
            <w:r>
              <w:rPr>
                <w:color w:val="FF8080"/>
              </w:rPr>
              <w:t>QString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ddww</w:t>
            </w:r>
            <w:r>
              <w:t>[</w:t>
            </w:r>
            <w:r>
              <w:rPr>
                <w:color w:val="8A602C"/>
              </w:rPr>
              <w:t>3</w:t>
            </w:r>
            <w:r>
              <w:t>];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//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0.账户名编号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1.金额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2.原因</w:t>
            </w:r>
          </w:p>
          <w:p w14:paraId="404B9815" w14:textId="77777777" w:rsidR="00D62766" w:rsidRDefault="00D62766" w:rsidP="00D62766">
            <w:pPr>
              <w:pStyle w:val="HTML"/>
            </w:pPr>
            <w:r>
              <w:rPr>
                <w:color w:val="D69AA7"/>
              </w:rPr>
              <w:t>int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day_change</w:t>
            </w:r>
            <w:r>
              <w:t>;</w:t>
            </w:r>
          </w:p>
          <w:p w14:paraId="2F164328" w14:textId="77777777" w:rsidR="00D62766" w:rsidRDefault="00D62766" w:rsidP="00D62766">
            <w:pPr>
              <w:pStyle w:val="HTML"/>
            </w:pPr>
            <w:r>
              <w:rPr>
                <w:color w:val="FF8080"/>
              </w:rPr>
              <w:t>Date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q1</w:t>
            </w:r>
            <w:r>
              <w:t>,</w:t>
            </w:r>
            <w:r>
              <w:rPr>
                <w:color w:val="9AA7D6"/>
              </w:rPr>
              <w:t>q2</w:t>
            </w:r>
            <w:r>
              <w:t>;</w:t>
            </w:r>
          </w:p>
          <w:p w14:paraId="041B3418" w14:textId="77777777" w:rsidR="00D62766" w:rsidRDefault="00D62766" w:rsidP="00D62766">
            <w:pPr>
              <w:pStyle w:val="HTML"/>
            </w:pPr>
          </w:p>
          <w:p w14:paraId="22AA390A" w14:textId="77777777" w:rsidR="00D62766" w:rsidRDefault="00D62766" w:rsidP="00D62766">
            <w:pPr>
              <w:pStyle w:val="HTML"/>
            </w:pPr>
            <w:r>
              <w:rPr>
                <w:color w:val="FF8080"/>
              </w:rPr>
              <w:t>InsideWindow</w:t>
            </w:r>
            <w:r>
              <w:t>::</w:t>
            </w:r>
            <w:r>
              <w:rPr>
                <w:b/>
                <w:bCs/>
              </w:rPr>
              <w:t>InsideWindow</w:t>
            </w:r>
            <w:r>
              <w:t>(</w:t>
            </w:r>
            <w:r>
              <w:rPr>
                <w:color w:val="FF8080"/>
              </w:rPr>
              <w:t>QWidget</w:t>
            </w:r>
            <w:r>
              <w:rPr>
                <w:color w:val="BEC0C2"/>
              </w:rPr>
              <w:t xml:space="preserve"> </w:t>
            </w:r>
            <w:r>
              <w:t>*</w:t>
            </w:r>
            <w:r>
              <w:rPr>
                <w:color w:val="D6BB9A"/>
              </w:rPr>
              <w:t>parent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:</w:t>
            </w:r>
          </w:p>
          <w:p w14:paraId="775AF093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MainWindow</w:t>
            </w:r>
            <w:r>
              <w:t>(</w:t>
            </w:r>
            <w:r>
              <w:rPr>
                <w:i/>
                <w:iCs/>
                <w:color w:val="D6BB9A"/>
              </w:rPr>
              <w:t>parent</w:t>
            </w:r>
            <w:r>
              <w:t>),</w:t>
            </w:r>
          </w:p>
          <w:p w14:paraId="76CC1D3A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ui(</w:t>
            </w:r>
            <w:r>
              <w:rPr>
                <w:i/>
                <w:iCs/>
                <w:color w:val="45C6D6"/>
              </w:rPr>
              <w:t>new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Ui</w:t>
            </w:r>
            <w:r>
              <w:t>::</w:t>
            </w:r>
            <w:r>
              <w:rPr>
                <w:color w:val="FF8080"/>
              </w:rPr>
              <w:t>InsideWindow</w:t>
            </w:r>
            <w:r>
              <w:t>)</w:t>
            </w:r>
          </w:p>
          <w:p w14:paraId="0F8A3495" w14:textId="77777777" w:rsidR="00D62766" w:rsidRDefault="00D62766" w:rsidP="00D62766">
            <w:pPr>
              <w:pStyle w:val="HTML"/>
            </w:pPr>
            <w:r>
              <w:t>{</w:t>
            </w:r>
          </w:p>
          <w:p w14:paraId="440FEB01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ui-&gt;setupUi(</w:t>
            </w:r>
            <w:r>
              <w:rPr>
                <w:i/>
                <w:iCs/>
                <w:color w:val="45C6D6"/>
              </w:rPr>
              <w:t>this</w:t>
            </w:r>
            <w:r>
              <w:t>);</w:t>
            </w:r>
          </w:p>
          <w:p w14:paraId="31B76C04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9AA7D6"/>
              </w:rPr>
              <w:t>iw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this</w:t>
            </w:r>
            <w:r>
              <w:t>;</w:t>
            </w:r>
          </w:p>
          <w:p w14:paraId="64B7A972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A8ABB0"/>
              </w:rPr>
              <w:t>//qDebug()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QString::fromStdString(this-&gt;MainWindow::Log_on_User);</w:t>
            </w:r>
          </w:p>
          <w:p w14:paraId="74EC6C01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QString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theHello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"欢迎用户 "</w:t>
            </w:r>
            <w:r>
              <w:rPr>
                <w:color w:val="D6BB9A"/>
              </w:rPr>
              <w:t>+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QString</w:t>
            </w:r>
            <w:r>
              <w:t>::fromStdString(</w:t>
            </w:r>
            <w:r>
              <w:rPr>
                <w:i/>
                <w:iCs/>
                <w:color w:val="45C6D6"/>
              </w:rPr>
              <w:t>this</w:t>
            </w:r>
            <w:r>
              <w:t>-&gt;</w:t>
            </w:r>
            <w:r>
              <w:rPr>
                <w:color w:val="FF8080"/>
              </w:rPr>
              <w:t>MainWindow</w:t>
            </w:r>
            <w:r>
              <w:t>::</w:t>
            </w:r>
            <w:r>
              <w:rPr>
                <w:color w:val="9AA7D6"/>
              </w:rPr>
              <w:t>Log_on_User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+</w:t>
            </w:r>
            <w:r>
              <w:rPr>
                <w:color w:val="D69545"/>
              </w:rPr>
              <w:t>" ，请进行接下来的操作：先在对应框内输入内容，再点击按钮，在下方会显示对应结果。"</w:t>
            </w:r>
            <w:r>
              <w:t>;</w:t>
            </w:r>
          </w:p>
          <w:p w14:paraId="2CF84A4A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ui-&gt;label-&gt;setText(</w:t>
            </w:r>
            <w:r>
              <w:rPr>
                <w:color w:val="D6BB9A"/>
              </w:rPr>
              <w:t>theHello</w:t>
            </w:r>
            <w:r>
              <w:t>);</w:t>
            </w:r>
          </w:p>
          <w:p w14:paraId="4C46D053" w14:textId="77777777" w:rsidR="00D62766" w:rsidRDefault="00D62766" w:rsidP="00D62766">
            <w:pPr>
              <w:pStyle w:val="HTML"/>
            </w:pPr>
          </w:p>
          <w:p w14:paraId="53B2D904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lastRenderedPageBreak/>
              <w:t xml:space="preserve">    </w:t>
            </w:r>
            <w:r>
              <w:rPr>
                <w:i/>
                <w:iCs/>
                <w:color w:val="A8ABB0"/>
              </w:rPr>
              <w:t>//初始化只加载一次</w:t>
            </w:r>
          </w:p>
          <w:p w14:paraId="0F3C58A1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A8ABB0"/>
              </w:rPr>
              <w:t>//static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bool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is_now_reading_a_file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true;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//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1为正在读取文件，0为手动添加命令并且添加到文件内模式</w:t>
            </w:r>
          </w:p>
          <w:p w14:paraId="1920DABA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A8ABB0"/>
              </w:rPr>
              <w:t>//</w:t>
            </w: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A8ABB0"/>
              </w:rPr>
              <w:t>static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bool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only_show_once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false;</w:t>
            </w:r>
          </w:p>
          <w:p w14:paraId="1C73DAED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9AA7"/>
              </w:rPr>
              <w:t>char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cmd</w:t>
            </w:r>
            <w:r>
              <w:t>;</w:t>
            </w:r>
          </w:p>
          <w:p w14:paraId="23A28945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9AA7D6"/>
              </w:rPr>
              <w:t>commands</w:t>
            </w:r>
            <w:r>
              <w:t>.open(</w:t>
            </w:r>
            <w:r>
              <w:rPr>
                <w:color w:val="D69545"/>
              </w:rPr>
              <w:t>"commands.txt"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ios_base</w:t>
            </w:r>
            <w:r>
              <w:t>::</w:t>
            </w:r>
            <w:r>
              <w:rPr>
                <w:color w:val="9AA7D6"/>
              </w:rPr>
              <w:t>in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|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ios_base</w:t>
            </w:r>
            <w:r>
              <w:t>::</w:t>
            </w:r>
            <w:r>
              <w:rPr>
                <w:color w:val="9AA7D6"/>
              </w:rPr>
              <w:t>out</w:t>
            </w:r>
            <w:r>
              <w:t>);</w:t>
            </w:r>
          </w:p>
          <w:p w14:paraId="2D78E75F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D6BB9A"/>
              </w:rPr>
              <w:t>!</w:t>
            </w:r>
            <w:r>
              <w:rPr>
                <w:color w:val="9AA7D6"/>
              </w:rPr>
              <w:t>commands</w:t>
            </w:r>
            <w:r>
              <w:t>.is_open()){</w:t>
            </w:r>
          </w:p>
          <w:p w14:paraId="1250F00C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rPr>
                <w:i/>
                <w:iCs/>
                <w:color w:val="A8ABB0"/>
              </w:rPr>
              <w:t>//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文件打开失败</w:t>
            </w:r>
          </w:p>
          <w:p w14:paraId="4615A93E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rPr>
                <w:color w:val="9AA7D6"/>
              </w:rPr>
              <w:t>commands</w:t>
            </w:r>
            <w:r>
              <w:t>.open(</w:t>
            </w:r>
            <w:r>
              <w:rPr>
                <w:color w:val="D69545"/>
              </w:rPr>
              <w:t>"commands.txt"</w:t>
            </w:r>
            <w:r>
              <w:t>,</w:t>
            </w:r>
            <w:r>
              <w:rPr>
                <w:color w:val="FF8080"/>
              </w:rPr>
              <w:t>ios_base</w:t>
            </w:r>
            <w:r>
              <w:t>::</w:t>
            </w:r>
            <w:r>
              <w:rPr>
                <w:color w:val="9AA7D6"/>
              </w:rPr>
              <w:t>out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|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ios_base</w:t>
            </w:r>
            <w:r>
              <w:t>::</w:t>
            </w:r>
            <w:r>
              <w:rPr>
                <w:color w:val="9AA7D6"/>
              </w:rPr>
              <w:t>app</w:t>
            </w:r>
            <w:r>
              <w:t>);</w:t>
            </w:r>
          </w:p>
          <w:p w14:paraId="480A81CB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rPr>
                <w:i/>
                <w:iCs/>
                <w:color w:val="A8ABB0"/>
              </w:rPr>
              <w:t>//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cout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"File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cannot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open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or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there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is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no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such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a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command.txt.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It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will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create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a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new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file."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endl;</w:t>
            </w:r>
          </w:p>
          <w:p w14:paraId="56223385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rPr>
                <w:i/>
                <w:iCs/>
                <w:color w:val="A8ABB0"/>
              </w:rPr>
              <w:t>//is_now_reading_a_file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false;</w:t>
            </w:r>
          </w:p>
          <w:p w14:paraId="791F48EF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}</w:t>
            </w:r>
          </w:p>
          <w:p w14:paraId="403DEDF0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else</w:t>
            </w:r>
            <w:r>
              <w:rPr>
                <w:color w:val="BEC0C2"/>
              </w:rPr>
              <w:t xml:space="preserve"> </w:t>
            </w:r>
            <w:r>
              <w:t>{</w:t>
            </w:r>
          </w:p>
          <w:p w14:paraId="22DDE66F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rPr>
                <w:i/>
                <w:iCs/>
                <w:color w:val="45C6D6"/>
              </w:rPr>
              <w:t>do</w:t>
            </w:r>
            <w:r>
              <w:t>{</w:t>
            </w:r>
          </w:p>
          <w:p w14:paraId="35DDE66C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rPr>
                <w:color w:val="9AA7D6"/>
              </w:rPr>
              <w:t>commands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cmd</w:t>
            </w:r>
            <w:r>
              <w:t>;</w:t>
            </w:r>
          </w:p>
          <w:p w14:paraId="1CDD9C9F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rPr>
                <w:color w:val="FF8080"/>
              </w:rPr>
              <w:t>InsideWindow</w:t>
            </w:r>
            <w:r>
              <w:t>::backMain(</w:t>
            </w:r>
            <w:r>
              <w:rPr>
                <w:color w:val="D6BB9A"/>
              </w:rPr>
              <w:t>cmd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true</w:t>
            </w:r>
            <w:r>
              <w:t>);</w:t>
            </w:r>
          </w:p>
          <w:p w14:paraId="7CCE3C00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t>}</w:t>
            </w:r>
            <w:r>
              <w:rPr>
                <w:i/>
                <w:iCs/>
                <w:color w:val="45C6D6"/>
              </w:rPr>
              <w:t>while</w:t>
            </w:r>
            <w:r>
              <w:t>(</w:t>
            </w:r>
            <w:r>
              <w:rPr>
                <w:color w:val="D6BB9A"/>
              </w:rPr>
              <w:t>!</w:t>
            </w:r>
            <w:r>
              <w:rPr>
                <w:color w:val="9AA7D6"/>
              </w:rPr>
              <w:t>commands</w:t>
            </w:r>
            <w:r>
              <w:t>.eof());</w:t>
            </w:r>
          </w:p>
          <w:p w14:paraId="0EE0CDB4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rPr>
                <w:color w:val="9AA7D6"/>
              </w:rPr>
              <w:t>commands</w:t>
            </w:r>
            <w:r>
              <w:t>.clear();</w:t>
            </w:r>
          </w:p>
          <w:p w14:paraId="6140360D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}</w:t>
            </w:r>
          </w:p>
          <w:p w14:paraId="77666B62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InsideWindow</w:t>
            </w:r>
            <w:r>
              <w:t>::jisrBro2();</w:t>
            </w:r>
          </w:p>
          <w:p w14:paraId="2F328690" w14:textId="77777777" w:rsidR="00D62766" w:rsidRDefault="00D62766" w:rsidP="00D62766">
            <w:pPr>
              <w:pStyle w:val="HTML"/>
            </w:pPr>
            <w:r>
              <w:t>}</w:t>
            </w:r>
          </w:p>
          <w:p w14:paraId="406114CF" w14:textId="77777777" w:rsidR="00D62766" w:rsidRDefault="00D62766" w:rsidP="00D62766">
            <w:pPr>
              <w:pStyle w:val="HTML"/>
            </w:pPr>
          </w:p>
          <w:p w14:paraId="67682283" w14:textId="77777777" w:rsidR="00D62766" w:rsidRDefault="00D62766" w:rsidP="00D62766">
            <w:pPr>
              <w:pStyle w:val="HTML"/>
            </w:pPr>
            <w:r>
              <w:rPr>
                <w:color w:val="FF8080"/>
              </w:rPr>
              <w:t>InsideWindow</w:t>
            </w:r>
            <w:r>
              <w:t>::~</w:t>
            </w:r>
            <w:r>
              <w:rPr>
                <w:b/>
                <w:bCs/>
                <w:i/>
                <w:iCs/>
              </w:rPr>
              <w:t>InsideWindow</w:t>
            </w:r>
            <w:r>
              <w:t>()</w:t>
            </w:r>
          </w:p>
          <w:p w14:paraId="2100E936" w14:textId="77777777" w:rsidR="00D62766" w:rsidRDefault="00D62766" w:rsidP="00D62766">
            <w:pPr>
              <w:pStyle w:val="HTML"/>
            </w:pPr>
            <w:r>
              <w:t>{</w:t>
            </w:r>
          </w:p>
          <w:p w14:paraId="3AFF8C7E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for_each(</w:t>
            </w:r>
            <w:r>
              <w:rPr>
                <w:color w:val="9AA7D6"/>
              </w:rPr>
              <w:t>accounts</w:t>
            </w:r>
            <w:r>
              <w:t>.begin(),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accounts</w:t>
            </w:r>
            <w:r>
              <w:t>.end(),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deleter</w:t>
            </w:r>
            <w:r>
              <w:t>());</w:t>
            </w:r>
          </w:p>
          <w:p w14:paraId="78BD895F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9AA7D6"/>
              </w:rPr>
              <w:t>commands</w:t>
            </w:r>
            <w:r>
              <w:t>.close();</w:t>
            </w:r>
          </w:p>
          <w:p w14:paraId="1A4C0C48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delete</w:t>
            </w:r>
            <w:r>
              <w:rPr>
                <w:color w:val="BEC0C2"/>
              </w:rPr>
              <w:t xml:space="preserve"> </w:t>
            </w:r>
            <w:r>
              <w:t>ui;</w:t>
            </w:r>
          </w:p>
          <w:p w14:paraId="727FE8EA" w14:textId="77777777" w:rsidR="00D62766" w:rsidRDefault="00D62766" w:rsidP="00D62766">
            <w:pPr>
              <w:pStyle w:val="HTML"/>
            </w:pPr>
            <w:r>
              <w:t>}</w:t>
            </w:r>
          </w:p>
          <w:p w14:paraId="30175324" w14:textId="77777777" w:rsidR="00D62766" w:rsidRDefault="00D62766" w:rsidP="00D62766">
            <w:pPr>
              <w:pStyle w:val="HTML"/>
            </w:pPr>
          </w:p>
          <w:p w14:paraId="09DD68EB" w14:textId="77777777" w:rsidR="00D62766" w:rsidRDefault="00D62766" w:rsidP="00D62766">
            <w:pPr>
              <w:pStyle w:val="HTML"/>
            </w:pP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InsideWindow</w:t>
            </w:r>
            <w:r>
              <w:t>::</w:t>
            </w:r>
            <w:r>
              <w:rPr>
                <w:b/>
                <w:bCs/>
              </w:rPr>
              <w:t>recvInsideWindow</w:t>
            </w:r>
            <w:r>
              <w:t>(){</w:t>
            </w:r>
          </w:p>
          <w:p w14:paraId="0E0EB4E0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this</w:t>
            </w:r>
            <w:r>
              <w:t>-&gt;show();</w:t>
            </w:r>
          </w:p>
          <w:p w14:paraId="653D9D03" w14:textId="77777777" w:rsidR="00D62766" w:rsidRDefault="00D62766" w:rsidP="00D62766">
            <w:pPr>
              <w:pStyle w:val="HTML"/>
            </w:pPr>
            <w:r>
              <w:t>}</w:t>
            </w:r>
          </w:p>
          <w:p w14:paraId="07BD594E" w14:textId="77777777" w:rsidR="00D62766" w:rsidRDefault="00D62766" w:rsidP="00D62766">
            <w:pPr>
              <w:pStyle w:val="HTML"/>
            </w:pPr>
          </w:p>
          <w:p w14:paraId="0617B751" w14:textId="77777777" w:rsidR="00D62766" w:rsidRDefault="00D62766" w:rsidP="00D62766">
            <w:pPr>
              <w:pStyle w:val="HTML"/>
            </w:pP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InsideWindow</w:t>
            </w:r>
            <w:r>
              <w:t>::</w:t>
            </w:r>
            <w:r>
              <w:rPr>
                <w:b/>
                <w:bCs/>
              </w:rPr>
              <w:t>backMain</w:t>
            </w:r>
            <w:r>
              <w:t>(</w:t>
            </w:r>
            <w:r>
              <w:rPr>
                <w:color w:val="D69AA7"/>
              </w:rPr>
              <w:t>char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cmd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9AA7"/>
              </w:rPr>
              <w:t>bool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is_now_reading_a_file</w:t>
            </w:r>
            <w:r>
              <w:t>){</w:t>
            </w:r>
          </w:p>
          <w:p w14:paraId="56E057D2" w14:textId="77777777" w:rsidR="00D62766" w:rsidRDefault="00D62766" w:rsidP="00D62766">
            <w:pPr>
              <w:pStyle w:val="HTML"/>
            </w:pPr>
            <w:r>
              <w:rPr>
                <w:i/>
                <w:iCs/>
                <w:color w:val="A8ABB0"/>
              </w:rPr>
              <w:t>//</w:t>
            </w:r>
            <w:r>
              <w:rPr>
                <w:color w:val="BEC0C2"/>
              </w:rPr>
              <w:t xml:space="preserve">            </w:t>
            </w:r>
            <w:r>
              <w:rPr>
                <w:i/>
                <w:iCs/>
                <w:color w:val="A8ABB0"/>
              </w:rPr>
              <w:t>if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(!is_now_reading_a_file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&amp;&amp;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!only_show_once)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{</w:t>
            </w:r>
          </w:p>
          <w:p w14:paraId="7795F25F" w14:textId="77777777" w:rsidR="00D62766" w:rsidRDefault="00D62766" w:rsidP="00D62766">
            <w:pPr>
              <w:pStyle w:val="HTML"/>
            </w:pPr>
            <w:r>
              <w:rPr>
                <w:i/>
                <w:iCs/>
                <w:color w:val="A8ABB0"/>
              </w:rPr>
              <w:t>//</w:t>
            </w:r>
            <w:r>
              <w:rPr>
                <w:color w:val="BEC0C2"/>
              </w:rPr>
              <w:t xml:space="preserve">                </w:t>
            </w:r>
            <w:r>
              <w:rPr>
                <w:i/>
                <w:iCs/>
                <w:color w:val="A8ABB0"/>
              </w:rPr>
              <w:t>cout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"(a)add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account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(d)deposit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(w)withdraw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(s)show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(c)change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day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(n)next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month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(q)query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(e)exit"</w:t>
            </w:r>
          </w:p>
          <w:p w14:paraId="4E80139B" w14:textId="77777777" w:rsidR="00D62766" w:rsidRDefault="00D62766" w:rsidP="00D62766">
            <w:pPr>
              <w:pStyle w:val="HTML"/>
            </w:pPr>
            <w:r>
              <w:rPr>
                <w:i/>
                <w:iCs/>
                <w:color w:val="A8ABB0"/>
              </w:rPr>
              <w:t>//</w:t>
            </w:r>
            <w:r>
              <w:rPr>
                <w:color w:val="BEC0C2"/>
              </w:rPr>
              <w:t xml:space="preserve">                    </w:t>
            </w:r>
            <w:r>
              <w:rPr>
                <w:i/>
                <w:iCs/>
                <w:color w:val="A8ABB0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endl;</w:t>
            </w:r>
          </w:p>
          <w:p w14:paraId="227D0D22" w14:textId="77777777" w:rsidR="00D62766" w:rsidRDefault="00D62766" w:rsidP="00D62766">
            <w:pPr>
              <w:pStyle w:val="HTML"/>
            </w:pPr>
            <w:r>
              <w:rPr>
                <w:i/>
                <w:iCs/>
                <w:color w:val="A8ABB0"/>
              </w:rPr>
              <w:t>//</w:t>
            </w:r>
            <w:r>
              <w:rPr>
                <w:color w:val="BEC0C2"/>
              </w:rPr>
              <w:t xml:space="preserve">                </w:t>
            </w:r>
            <w:r>
              <w:rPr>
                <w:i/>
                <w:iCs/>
                <w:color w:val="A8ABB0"/>
              </w:rPr>
              <w:t>only_show_once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true;</w:t>
            </w:r>
          </w:p>
          <w:p w14:paraId="326D9371" w14:textId="77777777" w:rsidR="00D62766" w:rsidRDefault="00D62766" w:rsidP="00D62766">
            <w:pPr>
              <w:pStyle w:val="HTML"/>
            </w:pPr>
            <w:r>
              <w:rPr>
                <w:i/>
                <w:iCs/>
                <w:color w:val="A8ABB0"/>
              </w:rPr>
              <w:t>//</w:t>
            </w:r>
            <w:r>
              <w:rPr>
                <w:color w:val="BEC0C2"/>
              </w:rPr>
              <w:t xml:space="preserve">            </w:t>
            </w:r>
            <w:r>
              <w:rPr>
                <w:i/>
                <w:iCs/>
                <w:color w:val="A8ABB0"/>
              </w:rPr>
              <w:t>}</w:t>
            </w:r>
          </w:p>
          <w:p w14:paraId="30BE1178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A8ABB0"/>
              </w:rPr>
              <w:t>//显示日期和总金额</w:t>
            </w:r>
          </w:p>
          <w:p w14:paraId="06B10403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D6BB9A"/>
              </w:rPr>
              <w:t>!is_now_reading_a_file</w:t>
            </w:r>
            <w:r>
              <w:t>){</w:t>
            </w:r>
          </w:p>
          <w:p w14:paraId="4FF38B48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lastRenderedPageBreak/>
              <w:t xml:space="preserve">                </w:t>
            </w:r>
            <w:r>
              <w:rPr>
                <w:color w:val="9AA7D6"/>
              </w:rPr>
              <w:t>date</w:t>
            </w:r>
            <w:r>
              <w:t>.show();</w:t>
            </w:r>
          </w:p>
          <w:p w14:paraId="4D3318BB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</w:t>
            </w:r>
            <w:r>
              <w:rPr>
                <w:color w:val="9AA7D6"/>
              </w:rPr>
              <w:t>cout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"\tTotal: "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Account</w:t>
            </w:r>
            <w:r>
              <w:t>::getTotal()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"\tcommand&gt; "</w:t>
            </w:r>
            <w:r>
              <w:t>;</w:t>
            </w:r>
          </w:p>
          <w:p w14:paraId="3C489407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t>}</w:t>
            </w:r>
          </w:p>
          <w:p w14:paraId="47639F11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rPr>
                <w:color w:val="D69AA7"/>
              </w:rPr>
              <w:t>char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type</w:t>
            </w:r>
            <w:r>
              <w:t>;</w:t>
            </w:r>
          </w:p>
          <w:p w14:paraId="53DA36CD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rPr>
                <w:color w:val="D69AA7"/>
              </w:rPr>
              <w:t>unsigned</w:t>
            </w:r>
            <w:r>
              <w:rPr>
                <w:color w:val="BEC0C2"/>
              </w:rPr>
              <w:t xml:space="preserve"> </w:t>
            </w:r>
            <w:r>
              <w:rPr>
                <w:color w:val="D69AA7"/>
              </w:rPr>
              <w:t>int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index</w:t>
            </w:r>
            <w:r>
              <w:t>;</w:t>
            </w:r>
            <w:r>
              <w:rPr>
                <w:color w:val="BEC0C2"/>
              </w:rPr>
              <w:t xml:space="preserve"> </w:t>
            </w:r>
            <w:r>
              <w:rPr>
                <w:color w:val="D69AA7"/>
              </w:rPr>
              <w:t>int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day</w:t>
            </w:r>
            <w:r>
              <w:t>;</w:t>
            </w:r>
          </w:p>
          <w:p w14:paraId="75753853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rPr>
                <w:color w:val="D69AA7"/>
              </w:rPr>
              <w:t>double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amount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credit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rate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fee</w:t>
            </w:r>
            <w:r>
              <w:t>;</w:t>
            </w:r>
          </w:p>
          <w:p w14:paraId="2CFED0E6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rPr>
                <w:color w:val="FF8080"/>
              </w:rPr>
              <w:t>string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user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desc</w:t>
            </w:r>
            <w:r>
              <w:t>;</w:t>
            </w:r>
          </w:p>
          <w:p w14:paraId="46A0CE10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rPr>
                <w:color w:val="FF8080"/>
              </w:rPr>
              <w:t>Account</w:t>
            </w:r>
            <w:r>
              <w:t>*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account</w:t>
            </w:r>
            <w:r>
              <w:t>;</w:t>
            </w:r>
          </w:p>
          <w:p w14:paraId="220E12BB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rPr>
                <w:color w:val="FF8080"/>
              </w:rPr>
              <w:t>Date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date1</w:t>
            </w:r>
            <w:r>
              <w:t>{},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date2</w:t>
            </w:r>
            <w:r>
              <w:t>{};</w:t>
            </w:r>
          </w:p>
          <w:p w14:paraId="10F15E63" w14:textId="77777777" w:rsidR="00D62766" w:rsidRDefault="00D62766" w:rsidP="00D62766">
            <w:pPr>
              <w:pStyle w:val="HTML"/>
            </w:pPr>
            <w:r>
              <w:rPr>
                <w:i/>
                <w:iCs/>
                <w:color w:val="A8ABB0"/>
              </w:rPr>
              <w:t>//</w:t>
            </w:r>
            <w:r>
              <w:rPr>
                <w:color w:val="BEC0C2"/>
              </w:rPr>
              <w:t xml:space="preserve">            </w:t>
            </w:r>
            <w:r>
              <w:rPr>
                <w:i/>
                <w:iCs/>
                <w:color w:val="A8ABB0"/>
              </w:rPr>
              <w:t>if(is_now_reading_a_file)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commands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cmd;</w:t>
            </w:r>
          </w:p>
          <w:p w14:paraId="16BEB643" w14:textId="77777777" w:rsidR="00D62766" w:rsidRDefault="00D62766" w:rsidP="00D62766">
            <w:pPr>
              <w:pStyle w:val="HTML"/>
            </w:pPr>
            <w:r>
              <w:rPr>
                <w:i/>
                <w:iCs/>
                <w:color w:val="A8ABB0"/>
              </w:rPr>
              <w:t>//</w:t>
            </w:r>
            <w:r>
              <w:rPr>
                <w:color w:val="BEC0C2"/>
              </w:rPr>
              <w:t xml:space="preserve">            </w:t>
            </w:r>
            <w:r>
              <w:rPr>
                <w:i/>
                <w:iCs/>
                <w:color w:val="A8ABB0"/>
              </w:rPr>
              <w:t>else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{</w:t>
            </w:r>
          </w:p>
          <w:p w14:paraId="2D62E7F5" w14:textId="77777777" w:rsidR="00D62766" w:rsidRDefault="00D62766" w:rsidP="00D62766">
            <w:pPr>
              <w:pStyle w:val="HTML"/>
            </w:pPr>
            <w:r>
              <w:rPr>
                <w:i/>
                <w:iCs/>
                <w:color w:val="A8ABB0"/>
              </w:rPr>
              <w:t>//</w:t>
            </w:r>
            <w:r>
              <w:rPr>
                <w:color w:val="BEC0C2"/>
              </w:rPr>
              <w:t xml:space="preserve">                </w:t>
            </w:r>
            <w:r>
              <w:rPr>
                <w:i/>
                <w:iCs/>
                <w:color w:val="A8ABB0"/>
              </w:rPr>
              <w:t>cin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cmd;</w:t>
            </w:r>
          </w:p>
          <w:p w14:paraId="46695DA6" w14:textId="77777777" w:rsidR="00D62766" w:rsidRDefault="00D62766" w:rsidP="00D62766">
            <w:pPr>
              <w:pStyle w:val="HTML"/>
            </w:pPr>
            <w:r>
              <w:rPr>
                <w:i/>
                <w:iCs/>
                <w:color w:val="A8ABB0"/>
              </w:rPr>
              <w:t>//</w:t>
            </w:r>
            <w:r>
              <w:rPr>
                <w:color w:val="BEC0C2"/>
              </w:rPr>
              <w:t xml:space="preserve">                </w:t>
            </w:r>
            <w:r>
              <w:rPr>
                <w:i/>
                <w:iCs/>
                <w:color w:val="A8ABB0"/>
              </w:rPr>
              <w:t>//if(cmd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!=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'e'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&amp;&amp;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cmd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!=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's')</w:t>
            </w:r>
          </w:p>
          <w:p w14:paraId="533A7342" w14:textId="77777777" w:rsidR="00D62766" w:rsidRDefault="00D62766" w:rsidP="00D62766">
            <w:pPr>
              <w:pStyle w:val="HTML"/>
            </w:pPr>
            <w:r>
              <w:rPr>
                <w:i/>
                <w:iCs/>
                <w:color w:val="A8ABB0"/>
              </w:rPr>
              <w:t>//</w:t>
            </w:r>
            <w:r>
              <w:rPr>
                <w:color w:val="BEC0C2"/>
              </w:rPr>
              <w:t xml:space="preserve">                </w:t>
            </w:r>
            <w:r>
              <w:rPr>
                <w:i/>
                <w:iCs/>
                <w:color w:val="A8ABB0"/>
              </w:rPr>
              <w:t>//</w:t>
            </w: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A8ABB0"/>
              </w:rPr>
              <w:t>commands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endl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cmd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"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";</w:t>
            </w:r>
          </w:p>
          <w:p w14:paraId="04648F89" w14:textId="77777777" w:rsidR="00D62766" w:rsidRDefault="00D62766" w:rsidP="00D62766">
            <w:pPr>
              <w:pStyle w:val="HTML"/>
            </w:pPr>
            <w:r>
              <w:rPr>
                <w:i/>
                <w:iCs/>
                <w:color w:val="A8ABB0"/>
              </w:rPr>
              <w:t>//</w:t>
            </w:r>
            <w:r>
              <w:rPr>
                <w:color w:val="BEC0C2"/>
              </w:rPr>
              <w:t xml:space="preserve">            </w:t>
            </w:r>
            <w:r>
              <w:rPr>
                <w:i/>
                <w:iCs/>
                <w:color w:val="A8ABB0"/>
              </w:rPr>
              <w:t>}</w:t>
            </w:r>
          </w:p>
          <w:p w14:paraId="20E3251B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rPr>
                <w:i/>
                <w:iCs/>
                <w:color w:val="45C6D6"/>
              </w:rPr>
              <w:t>switch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D6BB9A"/>
              </w:rPr>
              <w:t>cmd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{</w:t>
            </w:r>
          </w:p>
          <w:p w14:paraId="45134856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</w:t>
            </w:r>
            <w:r>
              <w:rPr>
                <w:i/>
                <w:iCs/>
                <w:color w:val="45C6D6"/>
              </w:rPr>
              <w:t>case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'a'</w:t>
            </w:r>
            <w:r>
              <w:t>:</w:t>
            </w:r>
            <w:r>
              <w:rPr>
                <w:i/>
                <w:iCs/>
                <w:color w:val="A8ABB0"/>
              </w:rPr>
              <w:t>//增加账户</w:t>
            </w:r>
          </w:p>
          <w:p w14:paraId="0FCAE8AE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D6BB9A"/>
              </w:rPr>
              <w:t>is_now_reading_a_file</w:t>
            </w:r>
            <w:r>
              <w:t>)</w:t>
            </w:r>
          </w:p>
          <w:p w14:paraId="764D2217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color w:val="9AA7D6"/>
              </w:rPr>
              <w:t>commands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type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user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id</w:t>
            </w:r>
            <w:r>
              <w:t>;</w:t>
            </w:r>
          </w:p>
          <w:p w14:paraId="0821C61E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i/>
                <w:iCs/>
                <w:color w:val="45C6D6"/>
              </w:rPr>
              <w:t>else</w:t>
            </w:r>
            <w:r>
              <w:rPr>
                <w:color w:val="BEC0C2"/>
              </w:rPr>
              <w:t xml:space="preserve"> </w:t>
            </w:r>
            <w:r>
              <w:t>{</w:t>
            </w:r>
          </w:p>
          <w:p w14:paraId="12BA26D2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i/>
                <w:iCs/>
                <w:color w:val="45C6D6"/>
              </w:rPr>
              <w:t>try</w:t>
            </w:r>
            <w:r>
              <w:t>{</w:t>
            </w:r>
          </w:p>
          <w:p w14:paraId="0A70096E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i/>
                <w:iCs/>
                <w:color w:val="A8ABB0"/>
              </w:rPr>
              <w:t>//cin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type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user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id;</w:t>
            </w:r>
          </w:p>
          <w:p w14:paraId="07266ADA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color w:val="D6BB9A"/>
              </w:rPr>
              <w:t>type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aa</w:t>
            </w:r>
            <w:r>
              <w:t>[</w:t>
            </w:r>
            <w:r>
              <w:rPr>
                <w:color w:val="8A602C"/>
              </w:rPr>
              <w:t>0</w:t>
            </w:r>
            <w:r>
              <w:t>].toStdString().c_str()[</w:t>
            </w:r>
            <w:r>
              <w:rPr>
                <w:color w:val="8A602C"/>
              </w:rPr>
              <w:t>0</w:t>
            </w:r>
            <w:r>
              <w:t>];</w:t>
            </w:r>
          </w:p>
          <w:p w14:paraId="67DDCEE9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color w:val="D6BB9A"/>
              </w:rPr>
              <w:t>user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MainWindow</w:t>
            </w:r>
            <w:r>
              <w:t>::</w:t>
            </w:r>
            <w:r>
              <w:rPr>
                <w:color w:val="9AA7D6"/>
              </w:rPr>
              <w:t>Log_on_User</w:t>
            </w:r>
            <w:r>
              <w:t>;</w:t>
            </w:r>
          </w:p>
          <w:p w14:paraId="4357B6CE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color w:val="D6BB9A"/>
              </w:rPr>
              <w:t>id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aa</w:t>
            </w:r>
            <w:r>
              <w:t>[</w:t>
            </w:r>
            <w:r>
              <w:rPr>
                <w:color w:val="8A602C"/>
              </w:rPr>
              <w:t>1</w:t>
            </w:r>
            <w:r>
              <w:t>].toStdString();</w:t>
            </w:r>
          </w:p>
          <w:p w14:paraId="170CE7D6" w14:textId="77777777" w:rsidR="00D62766" w:rsidRDefault="00D62766" w:rsidP="00D62766">
            <w:pPr>
              <w:pStyle w:val="HTML"/>
            </w:pPr>
          </w:p>
          <w:p w14:paraId="6526BEE7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D6BB9A"/>
              </w:rPr>
              <w:t>type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==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's'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||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type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==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'c'</w:t>
            </w:r>
            <w:r>
              <w:t>){</w:t>
            </w:r>
          </w:p>
          <w:p w14:paraId="1A768CAC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    </w:t>
            </w:r>
            <w:r>
              <w:rPr>
                <w:color w:val="9AA7D6"/>
              </w:rPr>
              <w:t>commands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t>endl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cmd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 "</w:t>
            </w:r>
            <w:r>
              <w:t>;</w:t>
            </w:r>
          </w:p>
          <w:p w14:paraId="50FF5369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    </w:t>
            </w:r>
            <w:r>
              <w:rPr>
                <w:color w:val="9AA7D6"/>
              </w:rPr>
              <w:t>commands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type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 "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user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 "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id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 "</w:t>
            </w:r>
            <w:r>
              <w:t>;</w:t>
            </w:r>
          </w:p>
          <w:p w14:paraId="6E2FD46F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t>}</w:t>
            </w:r>
          </w:p>
          <w:p w14:paraId="3BF598BE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i/>
                <w:iCs/>
                <w:color w:val="45C6D6"/>
              </w:rPr>
              <w:t>else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throw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runtime_error</w:t>
            </w:r>
            <w:r>
              <w:t>(</w:t>
            </w:r>
            <w:r>
              <w:rPr>
                <w:color w:val="D69545"/>
              </w:rPr>
              <w:t>"Not a saving or credit account."</w:t>
            </w:r>
            <w:r>
              <w:t>);</w:t>
            </w:r>
          </w:p>
          <w:p w14:paraId="57F17296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t>}</w:t>
            </w:r>
          </w:p>
          <w:p w14:paraId="64C5BBDB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i/>
                <w:iCs/>
                <w:color w:val="45C6D6"/>
              </w:rPr>
              <w:t>catch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8080"/>
              </w:rPr>
              <w:t>runtime_error</w:t>
            </w:r>
            <w:r>
              <w:t>&amp;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err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{</w:t>
            </w:r>
          </w:p>
          <w:p w14:paraId="10C4B8D2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color w:val="9AA7D6"/>
              </w:rPr>
              <w:t>cerr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err</w:t>
            </w:r>
            <w:r>
              <w:t>.</w:t>
            </w:r>
            <w:r>
              <w:rPr>
                <w:i/>
                <w:iCs/>
              </w:rPr>
              <w:t>what</w:t>
            </w:r>
            <w:r>
              <w:t>()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t>endl;</w:t>
            </w:r>
          </w:p>
          <w:p w14:paraId="65F31838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t>}</w:t>
            </w:r>
          </w:p>
          <w:p w14:paraId="39F50492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t>}</w:t>
            </w:r>
          </w:p>
          <w:p w14:paraId="07BD21EB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i/>
                <w:iCs/>
                <w:color w:val="45C6D6"/>
              </w:rPr>
              <w:t>if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D6BB9A"/>
              </w:rPr>
              <w:t>type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==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's'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{</w:t>
            </w:r>
          </w:p>
          <w:p w14:paraId="7DCAF5C8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D6BB9A"/>
              </w:rPr>
              <w:t>is_now_reading_a_file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commands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rate</w:t>
            </w:r>
            <w:r>
              <w:t>;</w:t>
            </w:r>
          </w:p>
          <w:p w14:paraId="6E43E972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i/>
                <w:iCs/>
                <w:color w:val="45C6D6"/>
              </w:rPr>
              <w:t>else</w:t>
            </w:r>
            <w:r>
              <w:rPr>
                <w:color w:val="BEC0C2"/>
              </w:rPr>
              <w:t xml:space="preserve"> </w:t>
            </w:r>
            <w:r>
              <w:t>{</w:t>
            </w:r>
          </w:p>
          <w:p w14:paraId="3E5FBAEB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i/>
                <w:iCs/>
                <w:color w:val="A8ABB0"/>
              </w:rPr>
              <w:t>//cin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rate;</w:t>
            </w:r>
          </w:p>
          <w:p w14:paraId="799290A0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color w:val="D6BB9A"/>
              </w:rPr>
              <w:t>rate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aa</w:t>
            </w:r>
            <w:r>
              <w:t>[</w:t>
            </w:r>
            <w:r>
              <w:rPr>
                <w:color w:val="8A602C"/>
              </w:rPr>
              <w:t>3</w:t>
            </w:r>
            <w:r>
              <w:t>].toDouble();</w:t>
            </w:r>
          </w:p>
          <w:p w14:paraId="06C3405E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color w:val="9AA7D6"/>
              </w:rPr>
              <w:t>commands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rate</w:t>
            </w:r>
            <w:r>
              <w:t>;</w:t>
            </w:r>
          </w:p>
          <w:p w14:paraId="0B88FB8B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t>}</w:t>
            </w:r>
          </w:p>
          <w:p w14:paraId="2126A91D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color w:val="D6BB9A"/>
              </w:rPr>
              <w:t>account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new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SavingsAccount</w:t>
            </w:r>
            <w:r>
              <w:t>(</w:t>
            </w:r>
            <w:r>
              <w:rPr>
                <w:color w:val="9AA7D6"/>
              </w:rPr>
              <w:t>date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user</w:t>
            </w:r>
            <w:r>
              <w:rPr>
                <w:color w:val="BEC0C2"/>
              </w:rPr>
              <w:t xml:space="preserve"> 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rate</w:t>
            </w:r>
            <w:r>
              <w:t>);</w:t>
            </w:r>
          </w:p>
          <w:p w14:paraId="6332780D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t>}</w:t>
            </w:r>
          </w:p>
          <w:p w14:paraId="2234859B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i/>
                <w:iCs/>
                <w:color w:val="45C6D6"/>
              </w:rPr>
              <w:t>else</w:t>
            </w:r>
            <w:r>
              <w:rPr>
                <w:color w:val="BEC0C2"/>
              </w:rPr>
              <w:t xml:space="preserve"> </w:t>
            </w:r>
            <w:r>
              <w:t>{</w:t>
            </w:r>
          </w:p>
          <w:p w14:paraId="53F660F3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D6BB9A"/>
              </w:rPr>
              <w:t>is_now_reading_a_file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commands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credit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rate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fee</w:t>
            </w:r>
            <w:r>
              <w:t>;</w:t>
            </w:r>
          </w:p>
          <w:p w14:paraId="2DF23BB8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i/>
                <w:iCs/>
                <w:color w:val="45C6D6"/>
              </w:rPr>
              <w:t>else</w:t>
            </w:r>
            <w:r>
              <w:rPr>
                <w:color w:val="BEC0C2"/>
              </w:rPr>
              <w:t xml:space="preserve"> </w:t>
            </w:r>
            <w:r>
              <w:t>{</w:t>
            </w:r>
          </w:p>
          <w:p w14:paraId="40E9DBD5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i/>
                <w:iCs/>
                <w:color w:val="A8ABB0"/>
              </w:rPr>
              <w:t>//cin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credit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rate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fee;</w:t>
            </w:r>
          </w:p>
          <w:p w14:paraId="66A359FC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color w:val="D6BB9A"/>
              </w:rPr>
              <w:t>credit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aa</w:t>
            </w:r>
            <w:r>
              <w:t>[</w:t>
            </w:r>
            <w:r>
              <w:rPr>
                <w:color w:val="8A602C"/>
              </w:rPr>
              <w:t>2</w:t>
            </w:r>
            <w:r>
              <w:t>].toDouble();</w:t>
            </w:r>
          </w:p>
          <w:p w14:paraId="23C0100F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color w:val="D6BB9A"/>
              </w:rPr>
              <w:t>rate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aa</w:t>
            </w:r>
            <w:r>
              <w:t>[</w:t>
            </w:r>
            <w:r>
              <w:rPr>
                <w:color w:val="8A602C"/>
              </w:rPr>
              <w:t>3</w:t>
            </w:r>
            <w:r>
              <w:t>].toDouble();</w:t>
            </w:r>
          </w:p>
          <w:p w14:paraId="1A34DE6D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color w:val="D6BB9A"/>
              </w:rPr>
              <w:t>fee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aa</w:t>
            </w:r>
            <w:r>
              <w:t>[</w:t>
            </w:r>
            <w:r>
              <w:rPr>
                <w:color w:val="8A602C"/>
              </w:rPr>
              <w:t>4</w:t>
            </w:r>
            <w:r>
              <w:t>].toDouble();</w:t>
            </w:r>
          </w:p>
          <w:p w14:paraId="7945C04E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color w:val="9AA7D6"/>
              </w:rPr>
              <w:t>commands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credit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 "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rate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 "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fee</w:t>
            </w:r>
            <w:r>
              <w:t>;</w:t>
            </w:r>
          </w:p>
          <w:p w14:paraId="03EF5FD5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t>}</w:t>
            </w:r>
          </w:p>
          <w:p w14:paraId="113C2CA6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color w:val="D6BB9A"/>
              </w:rPr>
              <w:t>account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new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CreditAccount</w:t>
            </w:r>
            <w:r>
              <w:t>(</w:t>
            </w:r>
            <w:r>
              <w:rPr>
                <w:color w:val="9AA7D6"/>
              </w:rPr>
              <w:t>date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user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credit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rate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fee</w:t>
            </w:r>
            <w:r>
              <w:t>);</w:t>
            </w:r>
          </w:p>
          <w:p w14:paraId="4C898D9B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t>}</w:t>
            </w:r>
          </w:p>
          <w:p w14:paraId="540A6114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D6BB9A"/>
              </w:rPr>
              <w:t>user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==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MainWindow</w:t>
            </w:r>
            <w:r>
              <w:t>::</w:t>
            </w:r>
            <w:r>
              <w:rPr>
                <w:color w:val="9AA7D6"/>
              </w:rPr>
              <w:t>Log_on_User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//进行用户过滤</w:t>
            </w:r>
          </w:p>
          <w:p w14:paraId="2D3B1A14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color w:val="9AA7D6"/>
              </w:rPr>
              <w:t>iw</w:t>
            </w:r>
            <w:r>
              <w:t>-&gt;ui-&gt;textBrowser1-&gt;append(</w:t>
            </w:r>
            <w:r>
              <w:rPr>
                <w:color w:val="FF8080"/>
              </w:rPr>
              <w:t>QString</w:t>
            </w:r>
            <w:r>
              <w:t>::fromStdString(</w:t>
            </w:r>
            <w:r>
              <w:rPr>
                <w:color w:val="D6BB9A"/>
              </w:rPr>
              <w:t>user+</w:t>
            </w:r>
            <w:r>
              <w:rPr>
                <w:color w:val="D69545"/>
              </w:rPr>
              <w:t>"的"</w:t>
            </w:r>
            <w:r>
              <w:rPr>
                <w:color w:val="D6BB9A"/>
              </w:rPr>
              <w:t>+id+</w:t>
            </w:r>
            <w:r>
              <w:rPr>
                <w:color w:val="D69545"/>
              </w:rPr>
              <w:t>"账号已创建."</w:t>
            </w:r>
            <w:r>
              <w:t>));</w:t>
            </w:r>
          </w:p>
          <w:p w14:paraId="4F6434A0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color w:val="9AA7D6"/>
              </w:rPr>
              <w:t>accounts</w:t>
            </w:r>
            <w:r>
              <w:t>.push_back(</w:t>
            </w:r>
            <w:r>
              <w:rPr>
                <w:color w:val="D6BB9A"/>
              </w:rPr>
              <w:t>account</w:t>
            </w:r>
            <w:r>
              <w:t>);</w:t>
            </w:r>
          </w:p>
          <w:p w14:paraId="5243C347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i/>
                <w:iCs/>
                <w:color w:val="45C6D6"/>
              </w:rPr>
              <w:t>break</w:t>
            </w:r>
            <w:r>
              <w:t>;</w:t>
            </w:r>
          </w:p>
          <w:p w14:paraId="0CA75CE1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</w:t>
            </w:r>
            <w:r>
              <w:rPr>
                <w:i/>
                <w:iCs/>
                <w:color w:val="45C6D6"/>
              </w:rPr>
              <w:t>case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'd'</w:t>
            </w:r>
            <w:r>
              <w:t>:</w:t>
            </w:r>
            <w:r>
              <w:rPr>
                <w:i/>
                <w:iCs/>
                <w:color w:val="A8ABB0"/>
              </w:rPr>
              <w:t>//存入现金</w:t>
            </w:r>
          </w:p>
          <w:p w14:paraId="0BA2CE4D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i/>
                <w:iCs/>
                <w:color w:val="45C6D6"/>
              </w:rPr>
              <w:t>try</w:t>
            </w:r>
            <w:r>
              <w:t>{</w:t>
            </w:r>
          </w:p>
          <w:p w14:paraId="7FD11A0A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D6BB9A"/>
              </w:rPr>
              <w:t>is_now_reading_a_file</w:t>
            </w:r>
            <w:r>
              <w:t>){</w:t>
            </w:r>
          </w:p>
          <w:p w14:paraId="13E0E912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color w:val="9AA7D6"/>
              </w:rPr>
              <w:t>commands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index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amount</w:t>
            </w:r>
            <w:r>
              <w:t>;</w:t>
            </w:r>
          </w:p>
          <w:p w14:paraId="365A1FB2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t>getline(</w:t>
            </w:r>
            <w:r>
              <w:rPr>
                <w:color w:val="9AA7D6"/>
              </w:rPr>
              <w:t>commands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D6BB9A"/>
              </w:rPr>
              <w:t>desc</w:t>
            </w:r>
            <w:r>
              <w:t>);</w:t>
            </w:r>
          </w:p>
          <w:p w14:paraId="3A7EC66F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t>}</w:t>
            </w:r>
          </w:p>
          <w:p w14:paraId="2C8F50D7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i/>
                <w:iCs/>
                <w:color w:val="45C6D6"/>
              </w:rPr>
              <w:t>else</w:t>
            </w:r>
            <w:r>
              <w:t>{</w:t>
            </w:r>
          </w:p>
          <w:p w14:paraId="111D0AA5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i/>
                <w:iCs/>
                <w:color w:val="A8ABB0"/>
              </w:rPr>
              <w:t>//cin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index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amount;</w:t>
            </w:r>
          </w:p>
          <w:p w14:paraId="222E1ACF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i/>
                <w:iCs/>
                <w:color w:val="A8ABB0"/>
              </w:rPr>
              <w:t>//getline(cin,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desc);</w:t>
            </w:r>
          </w:p>
          <w:p w14:paraId="5DC739E2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color w:val="D6BB9A"/>
              </w:rPr>
              <w:t>index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ddww</w:t>
            </w:r>
            <w:r>
              <w:t>[</w:t>
            </w:r>
            <w:r>
              <w:rPr>
                <w:color w:val="8A602C"/>
              </w:rPr>
              <w:t>0</w:t>
            </w:r>
            <w:r>
              <w:t>].toUInt();</w:t>
            </w:r>
          </w:p>
          <w:p w14:paraId="3F048644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color w:val="D6BB9A"/>
              </w:rPr>
              <w:t>amount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ddww</w:t>
            </w:r>
            <w:r>
              <w:t>[</w:t>
            </w:r>
            <w:r>
              <w:rPr>
                <w:color w:val="8A602C"/>
              </w:rPr>
              <w:t>1</w:t>
            </w:r>
            <w:r>
              <w:t>].toDouble();</w:t>
            </w:r>
          </w:p>
          <w:p w14:paraId="2B9FBF83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color w:val="D6BB9A"/>
              </w:rPr>
              <w:t>desc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ddww</w:t>
            </w:r>
            <w:r>
              <w:t>[</w:t>
            </w:r>
            <w:r>
              <w:rPr>
                <w:color w:val="8A602C"/>
              </w:rPr>
              <w:t>2</w:t>
            </w:r>
            <w:r>
              <w:t>].toStdString();</w:t>
            </w:r>
          </w:p>
          <w:p w14:paraId="2A82D224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D6BB9A"/>
              </w:rPr>
              <w:t>index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||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index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&gt;=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accounts</w:t>
            </w:r>
            <w:r>
              <w:t>.size()){</w:t>
            </w:r>
          </w:p>
          <w:p w14:paraId="77C488D7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    </w:t>
            </w:r>
            <w:r>
              <w:rPr>
                <w:i/>
                <w:iCs/>
                <w:color w:val="45C6D6"/>
              </w:rPr>
              <w:t>throw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runtime_error</w:t>
            </w:r>
            <w:r>
              <w:t>(</w:t>
            </w:r>
            <w:r>
              <w:rPr>
                <w:color w:val="D69545"/>
              </w:rPr>
              <w:t>"The index you input is not exist."</w:t>
            </w:r>
            <w:r>
              <w:t>);</w:t>
            </w:r>
          </w:p>
          <w:p w14:paraId="49C2912C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t>}</w:t>
            </w:r>
          </w:p>
          <w:p w14:paraId="48482292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color w:val="9AA7D6"/>
              </w:rPr>
              <w:t>commands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t>endl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cmd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 "</w:t>
            </w:r>
            <w:r>
              <w:t>;</w:t>
            </w:r>
          </w:p>
          <w:p w14:paraId="12630FDC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color w:val="9AA7D6"/>
              </w:rPr>
              <w:t>commands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index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 "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amount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 "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desc</w:t>
            </w:r>
            <w:r>
              <w:t>;</w:t>
            </w:r>
          </w:p>
          <w:p w14:paraId="7D643612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color w:val="FF8080"/>
              </w:rPr>
              <w:t>InsideWindow</w:t>
            </w:r>
            <w:r>
              <w:t>::jisrBro2();</w:t>
            </w:r>
          </w:p>
          <w:p w14:paraId="087B57DD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t>}</w:t>
            </w:r>
          </w:p>
          <w:p w14:paraId="7EE66E8E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color w:val="9AA7D6"/>
              </w:rPr>
              <w:t>accounts</w:t>
            </w:r>
            <w:r>
              <w:rPr>
                <w:color w:val="D6BB9A"/>
              </w:rPr>
              <w:t>[index]</w:t>
            </w:r>
            <w:r>
              <w:t>-&gt;</w:t>
            </w:r>
            <w:r>
              <w:rPr>
                <w:i/>
                <w:iCs/>
              </w:rPr>
              <w:t>deposit</w:t>
            </w:r>
            <w:r>
              <w:t>(</w:t>
            </w:r>
            <w:r>
              <w:rPr>
                <w:color w:val="9AA7D6"/>
              </w:rPr>
              <w:t>date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amount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desc</w:t>
            </w:r>
            <w:r>
              <w:t>);</w:t>
            </w:r>
          </w:p>
          <w:p w14:paraId="692C4368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9AA7D6"/>
              </w:rPr>
              <w:t>accounts</w:t>
            </w:r>
            <w:r>
              <w:rPr>
                <w:color w:val="D6BB9A"/>
              </w:rPr>
              <w:t>[index]</w:t>
            </w:r>
            <w:r>
              <w:t>-&gt;getUser()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==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MainWindow</w:t>
            </w:r>
            <w:r>
              <w:t>::</w:t>
            </w:r>
            <w:r>
              <w:rPr>
                <w:color w:val="9AA7D6"/>
              </w:rPr>
              <w:t>Log_on_User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//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进行用户过滤</w:t>
            </w:r>
          </w:p>
          <w:p w14:paraId="6222D681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color w:val="9AA7D6"/>
              </w:rPr>
              <w:t>iw</w:t>
            </w:r>
            <w:r>
              <w:t>-&gt;ui-&gt;textBrowser1-&gt;append(</w:t>
            </w:r>
            <w:r>
              <w:rPr>
                <w:color w:val="FF8080"/>
              </w:rPr>
              <w:t>QString</w:t>
            </w:r>
            <w:r>
              <w:t>::fromStdString(to_string(</w:t>
            </w:r>
            <w:r>
              <w:rPr>
                <w:color w:val="9AA7D6"/>
              </w:rPr>
              <w:t>date</w:t>
            </w:r>
            <w:r>
              <w:t>.getYear())</w:t>
            </w:r>
            <w:r>
              <w:rPr>
                <w:color w:val="D6BB9A"/>
              </w:rPr>
              <w:t>+</w:t>
            </w:r>
            <w:r>
              <w:rPr>
                <w:color w:val="D69545"/>
              </w:rPr>
              <w:t>"年"</w:t>
            </w:r>
            <w:r>
              <w:rPr>
                <w:color w:val="D6BB9A"/>
              </w:rPr>
              <w:t>+</w:t>
            </w:r>
            <w:r>
              <w:t>to_string(</w:t>
            </w:r>
            <w:r>
              <w:rPr>
                <w:color w:val="9AA7D6"/>
              </w:rPr>
              <w:t>date</w:t>
            </w:r>
            <w:r>
              <w:t>.getMonth())</w:t>
            </w:r>
            <w:r>
              <w:rPr>
                <w:color w:val="D6BB9A"/>
              </w:rPr>
              <w:t>+</w:t>
            </w:r>
            <w:r>
              <w:rPr>
                <w:color w:val="D69545"/>
              </w:rPr>
              <w:t>"月"</w:t>
            </w:r>
            <w:r>
              <w:rPr>
                <w:color w:val="D6BB9A"/>
              </w:rPr>
              <w:t>+</w:t>
            </w:r>
            <w:r>
              <w:t>to_string(</w:t>
            </w:r>
            <w:r>
              <w:rPr>
                <w:color w:val="9AA7D6"/>
              </w:rPr>
              <w:t>date</w:t>
            </w:r>
            <w:r>
              <w:t>.getDay())</w:t>
            </w:r>
            <w:r>
              <w:rPr>
                <w:color w:val="D6BB9A"/>
              </w:rPr>
              <w:t>+</w:t>
            </w:r>
            <w:r>
              <w:rPr>
                <w:color w:val="D69545"/>
              </w:rPr>
              <w:t>"日"</w:t>
            </w:r>
            <w:r>
              <w:rPr>
                <w:color w:val="D6BB9A"/>
              </w:rPr>
              <w:t>+</w:t>
            </w:r>
            <w:r>
              <w:rPr>
                <w:color w:val="9AA7D6"/>
              </w:rPr>
              <w:t>accounts</w:t>
            </w:r>
            <w:r>
              <w:rPr>
                <w:color w:val="D6BB9A"/>
              </w:rPr>
              <w:t>[index]</w:t>
            </w:r>
            <w:r>
              <w:t>-&gt;getId()</w:t>
            </w:r>
            <w:r>
              <w:rPr>
                <w:color w:val="D6BB9A"/>
              </w:rPr>
              <w:t>+</w:t>
            </w:r>
            <w:r>
              <w:rPr>
                <w:color w:val="D69545"/>
              </w:rPr>
              <w:t>"存了"</w:t>
            </w:r>
            <w:r>
              <w:rPr>
                <w:color w:val="D6BB9A"/>
              </w:rPr>
              <w:t>+</w:t>
            </w:r>
            <w:r>
              <w:t>to_string(</w:t>
            </w:r>
            <w:r>
              <w:rPr>
                <w:color w:val="D6BB9A"/>
              </w:rPr>
              <w:t>amount</w:t>
            </w:r>
            <w:r>
              <w:t>)</w:t>
            </w:r>
            <w:r>
              <w:rPr>
                <w:color w:val="D6BB9A"/>
              </w:rPr>
              <w:t>+</w:t>
            </w:r>
            <w:r>
              <w:rPr>
                <w:color w:val="D69545"/>
              </w:rPr>
              <w:t>"元,原因："</w:t>
            </w:r>
            <w:r>
              <w:rPr>
                <w:color w:val="D6BB9A"/>
              </w:rPr>
              <w:t>+desc</w:t>
            </w:r>
            <w:r>
              <w:t>));</w:t>
            </w:r>
          </w:p>
          <w:p w14:paraId="6D8BF804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t>}</w:t>
            </w:r>
          </w:p>
          <w:p w14:paraId="2DB69389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i/>
                <w:iCs/>
                <w:color w:val="45C6D6"/>
              </w:rPr>
              <w:t>catch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8080"/>
              </w:rPr>
              <w:t>runtime_error</w:t>
            </w:r>
            <w:r>
              <w:t>&amp;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err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{</w:t>
            </w:r>
          </w:p>
          <w:p w14:paraId="5046BFC4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color w:val="9AA7D6"/>
              </w:rPr>
              <w:t>cerr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err</w:t>
            </w:r>
            <w:r>
              <w:t>.</w:t>
            </w:r>
            <w:r>
              <w:rPr>
                <w:i/>
                <w:iCs/>
              </w:rPr>
              <w:t>what</w:t>
            </w:r>
            <w:r>
              <w:t>()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t>endl;</w:t>
            </w:r>
          </w:p>
          <w:p w14:paraId="4537A99B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t>}</w:t>
            </w:r>
          </w:p>
          <w:p w14:paraId="03726C44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i/>
                <w:iCs/>
                <w:color w:val="45C6D6"/>
              </w:rPr>
              <w:t>break</w:t>
            </w:r>
            <w:r>
              <w:t>;</w:t>
            </w:r>
          </w:p>
          <w:p w14:paraId="57B00EB8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</w:t>
            </w:r>
            <w:r>
              <w:rPr>
                <w:i/>
                <w:iCs/>
                <w:color w:val="45C6D6"/>
              </w:rPr>
              <w:t>case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'w'</w:t>
            </w:r>
            <w:r>
              <w:t>:</w:t>
            </w:r>
            <w:r>
              <w:rPr>
                <w:i/>
                <w:iCs/>
                <w:color w:val="A8ABB0"/>
              </w:rPr>
              <w:t>//取出现金</w:t>
            </w:r>
          </w:p>
          <w:p w14:paraId="18319485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i/>
                <w:iCs/>
                <w:color w:val="45C6D6"/>
              </w:rPr>
              <w:t>try</w:t>
            </w:r>
            <w:r>
              <w:t>{</w:t>
            </w:r>
          </w:p>
          <w:p w14:paraId="411B6677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D6BB9A"/>
              </w:rPr>
              <w:t>is_now_reading_a_file</w:t>
            </w:r>
            <w:r>
              <w:t>){</w:t>
            </w:r>
          </w:p>
          <w:p w14:paraId="5336CD41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color w:val="9AA7D6"/>
              </w:rPr>
              <w:t>commands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index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amount</w:t>
            </w:r>
            <w:r>
              <w:t>;</w:t>
            </w:r>
          </w:p>
          <w:p w14:paraId="786D1146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t>getline(</w:t>
            </w:r>
            <w:r>
              <w:rPr>
                <w:color w:val="9AA7D6"/>
              </w:rPr>
              <w:t>commands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D6BB9A"/>
              </w:rPr>
              <w:t>desc</w:t>
            </w:r>
            <w:r>
              <w:t>);</w:t>
            </w:r>
          </w:p>
          <w:p w14:paraId="0B3CA265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t>}</w:t>
            </w:r>
          </w:p>
          <w:p w14:paraId="302EA8D3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i/>
                <w:iCs/>
                <w:color w:val="45C6D6"/>
              </w:rPr>
              <w:t>else</w:t>
            </w:r>
            <w:r>
              <w:t>{</w:t>
            </w:r>
          </w:p>
          <w:p w14:paraId="090F7FF8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i/>
                <w:iCs/>
                <w:color w:val="A8ABB0"/>
              </w:rPr>
              <w:t>//cin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index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amount;</w:t>
            </w:r>
          </w:p>
          <w:p w14:paraId="32AD145A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i/>
                <w:iCs/>
                <w:color w:val="A8ABB0"/>
              </w:rPr>
              <w:t>//getline(cin,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desc);</w:t>
            </w:r>
          </w:p>
          <w:p w14:paraId="34F29092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color w:val="D6BB9A"/>
              </w:rPr>
              <w:t>index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ddww</w:t>
            </w:r>
            <w:r>
              <w:t>[</w:t>
            </w:r>
            <w:r>
              <w:rPr>
                <w:color w:val="8A602C"/>
              </w:rPr>
              <w:t>0</w:t>
            </w:r>
            <w:r>
              <w:t>].toUInt();</w:t>
            </w:r>
          </w:p>
          <w:p w14:paraId="58A0FCA4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color w:val="D6BB9A"/>
              </w:rPr>
              <w:t>amount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ddww</w:t>
            </w:r>
            <w:r>
              <w:t>[</w:t>
            </w:r>
            <w:r>
              <w:rPr>
                <w:color w:val="8A602C"/>
              </w:rPr>
              <w:t>1</w:t>
            </w:r>
            <w:r>
              <w:t>].toDouble();</w:t>
            </w:r>
          </w:p>
          <w:p w14:paraId="330903FC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color w:val="D6BB9A"/>
              </w:rPr>
              <w:t>desc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ddww</w:t>
            </w:r>
            <w:r>
              <w:t>[</w:t>
            </w:r>
            <w:r>
              <w:rPr>
                <w:color w:val="8A602C"/>
              </w:rPr>
              <w:t>2</w:t>
            </w:r>
            <w:r>
              <w:t>].toStdString();</w:t>
            </w:r>
          </w:p>
          <w:p w14:paraId="7BEA9D4E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D6BB9A"/>
              </w:rPr>
              <w:t>index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||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index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&gt;=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accounts</w:t>
            </w:r>
            <w:r>
              <w:t>.size()){</w:t>
            </w:r>
          </w:p>
          <w:p w14:paraId="72A1B377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    </w:t>
            </w:r>
            <w:r>
              <w:rPr>
                <w:i/>
                <w:iCs/>
                <w:color w:val="45C6D6"/>
              </w:rPr>
              <w:t>throw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runtime_error</w:t>
            </w:r>
            <w:r>
              <w:t>(</w:t>
            </w:r>
            <w:r>
              <w:rPr>
                <w:color w:val="D69545"/>
              </w:rPr>
              <w:t>"The index you input is not exist."</w:t>
            </w:r>
            <w:r>
              <w:t>);</w:t>
            </w:r>
          </w:p>
          <w:p w14:paraId="406EDF6E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t>}</w:t>
            </w:r>
          </w:p>
          <w:p w14:paraId="787E5AE5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color w:val="FF8080"/>
              </w:rPr>
              <w:t>InsideWindow</w:t>
            </w:r>
            <w:r>
              <w:t>::jisrBro2();</w:t>
            </w:r>
          </w:p>
          <w:p w14:paraId="2271FE87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t>}</w:t>
            </w:r>
          </w:p>
          <w:p w14:paraId="0A3E33EC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color w:val="9AA7D6"/>
              </w:rPr>
              <w:t>accounts</w:t>
            </w:r>
            <w:r>
              <w:rPr>
                <w:color w:val="D6BB9A"/>
              </w:rPr>
              <w:t>[index]</w:t>
            </w:r>
            <w:r>
              <w:t>-&gt;</w:t>
            </w:r>
            <w:r>
              <w:rPr>
                <w:i/>
                <w:iCs/>
              </w:rPr>
              <w:t>withdraw</w:t>
            </w:r>
            <w:r>
              <w:t>(</w:t>
            </w:r>
            <w:r>
              <w:rPr>
                <w:color w:val="9AA7D6"/>
              </w:rPr>
              <w:t>date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amount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desc</w:t>
            </w:r>
            <w:r>
              <w:t>);</w:t>
            </w:r>
          </w:p>
          <w:p w14:paraId="0F5AA507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9AA7D6"/>
              </w:rPr>
              <w:t>accounts</w:t>
            </w:r>
            <w:r>
              <w:rPr>
                <w:color w:val="D6BB9A"/>
              </w:rPr>
              <w:t>[index]</w:t>
            </w:r>
            <w:r>
              <w:t>-&gt;getUser()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==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MainWindow</w:t>
            </w:r>
            <w:r>
              <w:t>::</w:t>
            </w:r>
            <w:r>
              <w:rPr>
                <w:color w:val="9AA7D6"/>
              </w:rPr>
              <w:t>Log_on_User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//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进行用户过滤</w:t>
            </w:r>
          </w:p>
          <w:p w14:paraId="2379AB2D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color w:val="9AA7D6"/>
              </w:rPr>
              <w:t>iw</w:t>
            </w:r>
            <w:r>
              <w:t>-&gt;ui-&gt;textBrowser1-&gt;append(</w:t>
            </w:r>
            <w:r>
              <w:rPr>
                <w:color w:val="FF8080"/>
              </w:rPr>
              <w:t>QString</w:t>
            </w:r>
            <w:r>
              <w:t>::fromStdString(to_string(</w:t>
            </w:r>
            <w:r>
              <w:rPr>
                <w:color w:val="9AA7D6"/>
              </w:rPr>
              <w:t>date</w:t>
            </w:r>
            <w:r>
              <w:t>.getYear())</w:t>
            </w:r>
            <w:r>
              <w:rPr>
                <w:color w:val="D6BB9A"/>
              </w:rPr>
              <w:t>+</w:t>
            </w:r>
            <w:r>
              <w:rPr>
                <w:color w:val="D69545"/>
              </w:rPr>
              <w:t>"年"</w:t>
            </w:r>
            <w:r>
              <w:rPr>
                <w:color w:val="D6BB9A"/>
              </w:rPr>
              <w:t>+</w:t>
            </w:r>
            <w:r>
              <w:t>to_string(</w:t>
            </w:r>
            <w:r>
              <w:rPr>
                <w:color w:val="9AA7D6"/>
              </w:rPr>
              <w:t>date</w:t>
            </w:r>
            <w:r>
              <w:t>.getMonth())</w:t>
            </w:r>
            <w:r>
              <w:rPr>
                <w:color w:val="D6BB9A"/>
              </w:rPr>
              <w:t>+</w:t>
            </w:r>
            <w:r>
              <w:rPr>
                <w:color w:val="D69545"/>
              </w:rPr>
              <w:t>"月"</w:t>
            </w:r>
            <w:r>
              <w:rPr>
                <w:color w:val="D6BB9A"/>
              </w:rPr>
              <w:t>+</w:t>
            </w:r>
            <w:r>
              <w:t>to_string(</w:t>
            </w:r>
            <w:r>
              <w:rPr>
                <w:color w:val="9AA7D6"/>
              </w:rPr>
              <w:t>date</w:t>
            </w:r>
            <w:r>
              <w:t>.getDay())</w:t>
            </w:r>
            <w:r>
              <w:rPr>
                <w:color w:val="D6BB9A"/>
              </w:rPr>
              <w:t>+</w:t>
            </w:r>
            <w:r>
              <w:rPr>
                <w:color w:val="D69545"/>
              </w:rPr>
              <w:t>"日"</w:t>
            </w:r>
            <w:r>
              <w:rPr>
                <w:color w:val="D6BB9A"/>
              </w:rPr>
              <w:t>+</w:t>
            </w:r>
            <w:r>
              <w:rPr>
                <w:color w:val="9AA7D6"/>
              </w:rPr>
              <w:t>accounts</w:t>
            </w:r>
            <w:r>
              <w:rPr>
                <w:color w:val="D6BB9A"/>
              </w:rPr>
              <w:t>[index]</w:t>
            </w:r>
            <w:r>
              <w:t>-&gt;getId()</w:t>
            </w:r>
            <w:r>
              <w:rPr>
                <w:color w:val="D6BB9A"/>
              </w:rPr>
              <w:t>+</w:t>
            </w:r>
            <w:r>
              <w:rPr>
                <w:color w:val="D69545"/>
              </w:rPr>
              <w:t>"取了"</w:t>
            </w:r>
            <w:r>
              <w:rPr>
                <w:color w:val="D6BB9A"/>
              </w:rPr>
              <w:t>+</w:t>
            </w:r>
            <w:r>
              <w:t>to_string(</w:t>
            </w:r>
            <w:r>
              <w:rPr>
                <w:color w:val="D6BB9A"/>
              </w:rPr>
              <w:t>amount</w:t>
            </w:r>
            <w:r>
              <w:t>)</w:t>
            </w:r>
            <w:r>
              <w:rPr>
                <w:color w:val="D6BB9A"/>
              </w:rPr>
              <w:t>+</w:t>
            </w:r>
            <w:r>
              <w:rPr>
                <w:color w:val="D69545"/>
              </w:rPr>
              <w:t>"元,原因："</w:t>
            </w:r>
            <w:r>
              <w:rPr>
                <w:color w:val="D6BB9A"/>
              </w:rPr>
              <w:t>+desc</w:t>
            </w:r>
            <w:r>
              <w:t>));</w:t>
            </w:r>
          </w:p>
          <w:p w14:paraId="0DA8A894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i/>
                <w:iCs/>
                <w:color w:val="A8ABB0"/>
              </w:rPr>
              <w:t>//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如果没有错误再进行写入文件</w:t>
            </w:r>
          </w:p>
          <w:p w14:paraId="1A57F755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D6BB9A"/>
              </w:rPr>
              <w:t>!is_now_reading_a_file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{</w:t>
            </w:r>
          </w:p>
          <w:p w14:paraId="3BB828E2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color w:val="9AA7D6"/>
              </w:rPr>
              <w:t>commands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t>endl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cmd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 "</w:t>
            </w:r>
            <w:r>
              <w:t>;</w:t>
            </w:r>
          </w:p>
          <w:p w14:paraId="23053800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color w:val="9AA7D6"/>
              </w:rPr>
              <w:t>commands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index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 "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amount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 "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desc</w:t>
            </w:r>
            <w:r>
              <w:t>;</w:t>
            </w:r>
          </w:p>
          <w:p w14:paraId="1A421FEF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t>}</w:t>
            </w:r>
          </w:p>
          <w:p w14:paraId="75CFD5AF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t>}</w:t>
            </w:r>
          </w:p>
          <w:p w14:paraId="41458DD0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i/>
                <w:iCs/>
                <w:color w:val="45C6D6"/>
              </w:rPr>
              <w:t>catch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8080"/>
              </w:rPr>
              <w:t>AccountException</w:t>
            </w:r>
            <w:r>
              <w:t>&amp;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err</w:t>
            </w:r>
            <w:r>
              <w:t>){</w:t>
            </w:r>
          </w:p>
          <w:p w14:paraId="245E4C7D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color w:val="9AA7D6"/>
              </w:rPr>
              <w:t>cerr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err</w:t>
            </w:r>
            <w:r>
              <w:t>.</w:t>
            </w:r>
            <w:r>
              <w:rPr>
                <w:i/>
                <w:iCs/>
              </w:rPr>
              <w:t>what</w:t>
            </w:r>
            <w:r>
              <w:t>()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t>endl;</w:t>
            </w:r>
          </w:p>
          <w:p w14:paraId="50A92EC7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color w:val="FF8080"/>
              </w:rPr>
              <w:t>QMessageBox</w:t>
            </w:r>
            <w:r>
              <w:t>::warning(</w:t>
            </w:r>
            <w:r>
              <w:rPr>
                <w:i/>
                <w:iCs/>
                <w:color w:val="9AA7D6"/>
              </w:rPr>
              <w:t>iw</w:t>
            </w:r>
            <w:r>
              <w:t>,tr(</w:t>
            </w:r>
            <w:r>
              <w:rPr>
                <w:color w:val="D69545"/>
              </w:rPr>
              <w:t>"警告信息"</w:t>
            </w:r>
            <w:r>
              <w:t>),tr(</w:t>
            </w:r>
            <w:r>
              <w:rPr>
                <w:color w:val="D69545"/>
              </w:rPr>
              <w:t>"你没这么多钱，你居然还取，乐死我了"</w:t>
            </w:r>
            <w:r>
              <w:t>));</w:t>
            </w:r>
          </w:p>
          <w:p w14:paraId="05745A32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t>}</w:t>
            </w:r>
          </w:p>
          <w:p w14:paraId="5BB4D1BB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i/>
                <w:iCs/>
                <w:color w:val="45C6D6"/>
              </w:rPr>
              <w:t>catch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8080"/>
              </w:rPr>
              <w:t>runtime_error</w:t>
            </w:r>
            <w:r>
              <w:t>&amp;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err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{</w:t>
            </w:r>
          </w:p>
          <w:p w14:paraId="42DEDB29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color w:val="9AA7D6"/>
              </w:rPr>
              <w:t>cerr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err</w:t>
            </w:r>
            <w:r>
              <w:t>.</w:t>
            </w:r>
            <w:r>
              <w:rPr>
                <w:i/>
                <w:iCs/>
              </w:rPr>
              <w:t>what</w:t>
            </w:r>
            <w:r>
              <w:t>()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t>endl;</w:t>
            </w:r>
          </w:p>
          <w:p w14:paraId="7A8A80C5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t>}</w:t>
            </w:r>
          </w:p>
          <w:p w14:paraId="2E7AED58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i/>
                <w:iCs/>
                <w:color w:val="45C6D6"/>
              </w:rPr>
              <w:t>break</w:t>
            </w:r>
            <w:r>
              <w:t>;</w:t>
            </w:r>
          </w:p>
          <w:p w14:paraId="3CF01279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</w:t>
            </w:r>
            <w:r>
              <w:rPr>
                <w:i/>
                <w:iCs/>
                <w:color w:val="45C6D6"/>
              </w:rPr>
              <w:t>case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's'</w:t>
            </w:r>
            <w:r>
              <w:t>:</w:t>
            </w:r>
            <w:r>
              <w:rPr>
                <w:i/>
                <w:iCs/>
                <w:color w:val="A8ABB0"/>
              </w:rPr>
              <w:t>//查询各账户信息</w:t>
            </w:r>
          </w:p>
          <w:p w14:paraId="61018D10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i/>
                <w:iCs/>
                <w:color w:val="45C6D6"/>
              </w:rPr>
              <w:t>static</w:t>
            </w:r>
            <w:r>
              <w:rPr>
                <w:color w:val="BEC0C2"/>
              </w:rPr>
              <w:t xml:space="preserve"> </w:t>
            </w:r>
            <w:r>
              <w:rPr>
                <w:color w:val="D69AA7"/>
              </w:rPr>
              <w:t>unsigned</w:t>
            </w:r>
            <w:r>
              <w:rPr>
                <w:color w:val="BEC0C2"/>
              </w:rPr>
              <w:t xml:space="preserve"> </w:t>
            </w:r>
            <w:r>
              <w:rPr>
                <w:color w:val="D69AA7"/>
              </w:rPr>
              <w:t>int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num</w:t>
            </w:r>
            <w:r>
              <w:t>;</w:t>
            </w:r>
          </w:p>
          <w:p w14:paraId="138D883D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color w:val="D6BB9A"/>
              </w:rPr>
              <w:t>num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</w:t>
            </w:r>
            <w:r>
              <w:t>;</w:t>
            </w:r>
          </w:p>
          <w:p w14:paraId="37B05571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i/>
                <w:iCs/>
                <w:color w:val="45C6D6"/>
              </w:rPr>
              <w:t>for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8080"/>
              </w:rPr>
              <w:t>size_t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</w:t>
            </w:r>
            <w:r>
              <w:t>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accounts</w:t>
            </w:r>
            <w:r>
              <w:t>.size();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i++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{</w:t>
            </w:r>
          </w:p>
          <w:p w14:paraId="02CA9C42" w14:textId="77777777" w:rsidR="00D62766" w:rsidRDefault="00D62766" w:rsidP="00D62766">
            <w:pPr>
              <w:pStyle w:val="HTML"/>
            </w:pPr>
            <w:r>
              <w:rPr>
                <w:i/>
                <w:iCs/>
                <w:color w:val="A8ABB0"/>
              </w:rPr>
              <w:t>//</w:t>
            </w:r>
            <w:r>
              <w:rPr>
                <w:color w:val="BEC0C2"/>
              </w:rPr>
              <w:t xml:space="preserve">                        </w:t>
            </w:r>
            <w:r>
              <w:rPr>
                <w:i/>
                <w:iCs/>
                <w:color w:val="A8ABB0"/>
              </w:rPr>
              <w:t>cout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"["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i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"]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";</w:t>
            </w:r>
          </w:p>
          <w:p w14:paraId="31D9390A" w14:textId="77777777" w:rsidR="00D62766" w:rsidRDefault="00D62766" w:rsidP="00D62766">
            <w:pPr>
              <w:pStyle w:val="HTML"/>
            </w:pPr>
            <w:r>
              <w:rPr>
                <w:i/>
                <w:iCs/>
                <w:color w:val="A8ABB0"/>
              </w:rPr>
              <w:t>//</w:t>
            </w:r>
            <w:r>
              <w:rPr>
                <w:color w:val="BEC0C2"/>
              </w:rPr>
              <w:t xml:space="preserve">                        </w:t>
            </w:r>
            <w:r>
              <w:rPr>
                <w:i/>
                <w:iCs/>
                <w:color w:val="A8ABB0"/>
              </w:rPr>
              <w:t>accounts[i]-&gt;show();</w:t>
            </w:r>
          </w:p>
          <w:p w14:paraId="756DFCCA" w14:textId="77777777" w:rsidR="00D62766" w:rsidRDefault="00D62766" w:rsidP="00D62766">
            <w:pPr>
              <w:pStyle w:val="HTML"/>
            </w:pPr>
            <w:r>
              <w:rPr>
                <w:i/>
                <w:iCs/>
                <w:color w:val="A8ABB0"/>
              </w:rPr>
              <w:t>//</w:t>
            </w:r>
            <w:r>
              <w:rPr>
                <w:color w:val="BEC0C2"/>
              </w:rPr>
              <w:t xml:space="preserve">                        </w:t>
            </w:r>
            <w:r>
              <w:rPr>
                <w:i/>
                <w:iCs/>
                <w:color w:val="A8ABB0"/>
              </w:rPr>
              <w:t>cout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endl;</w:t>
            </w:r>
          </w:p>
          <w:p w14:paraId="1787BF28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9AA7D6"/>
              </w:rPr>
              <w:t>accounts</w:t>
            </w:r>
            <w:r>
              <w:rPr>
                <w:color w:val="D6BB9A"/>
              </w:rPr>
              <w:t>[i]</w:t>
            </w:r>
            <w:r>
              <w:t>-&gt;getUser()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==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MainWindow</w:t>
            </w:r>
            <w:r>
              <w:t>::</w:t>
            </w:r>
            <w:r>
              <w:rPr>
                <w:color w:val="9AA7D6"/>
              </w:rPr>
              <w:t>Log_on_User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//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进行用户过滤</w:t>
            </w:r>
          </w:p>
          <w:p w14:paraId="4DBD190D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color w:val="9AA7D6"/>
              </w:rPr>
              <w:t>iw</w:t>
            </w:r>
            <w:r>
              <w:t>-&gt;ui-&gt;textBrowser1-&gt;append(</w:t>
            </w:r>
            <w:r>
              <w:rPr>
                <w:color w:val="FF8080"/>
              </w:rPr>
              <w:t>QString</w:t>
            </w:r>
            <w:r>
              <w:t>::fromStdString(</w:t>
            </w:r>
            <w:r>
              <w:rPr>
                <w:color w:val="D69545"/>
              </w:rPr>
              <w:t>"["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+</w:t>
            </w:r>
            <w:r>
              <w:rPr>
                <w:color w:val="BEC0C2"/>
              </w:rPr>
              <w:t xml:space="preserve"> </w:t>
            </w:r>
            <w:r>
              <w:t>to_string(</w:t>
            </w:r>
            <w:r>
              <w:rPr>
                <w:color w:val="D6BB9A"/>
              </w:rPr>
              <w:t>num++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+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"] "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+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accounts</w:t>
            </w:r>
            <w:r>
              <w:rPr>
                <w:color w:val="D6BB9A"/>
              </w:rPr>
              <w:t>[i]</w:t>
            </w:r>
            <w:r>
              <w:t>-&gt;</w:t>
            </w:r>
            <w:r>
              <w:rPr>
                <w:i/>
                <w:iCs/>
              </w:rPr>
              <w:t>show</w:t>
            </w:r>
            <w:r>
              <w:t>()));</w:t>
            </w:r>
          </w:p>
          <w:p w14:paraId="6A76F86A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t>}</w:t>
            </w:r>
          </w:p>
          <w:p w14:paraId="7124DB8A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i/>
                <w:iCs/>
                <w:color w:val="45C6D6"/>
              </w:rPr>
              <w:t>break</w:t>
            </w:r>
            <w:r>
              <w:t>;</w:t>
            </w:r>
          </w:p>
          <w:p w14:paraId="2E071F97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</w:t>
            </w:r>
            <w:r>
              <w:rPr>
                <w:i/>
                <w:iCs/>
                <w:color w:val="45C6D6"/>
              </w:rPr>
              <w:t>case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'c'</w:t>
            </w:r>
            <w:r>
              <w:t>:</w:t>
            </w:r>
            <w:r>
              <w:rPr>
                <w:i/>
                <w:iCs/>
                <w:color w:val="A8ABB0"/>
              </w:rPr>
              <w:t>//改变日期</w:t>
            </w:r>
          </w:p>
          <w:p w14:paraId="6253B168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D6BB9A"/>
              </w:rPr>
              <w:t>is_now_reading_a_file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commands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day</w:t>
            </w:r>
            <w:r>
              <w:t>;</w:t>
            </w:r>
          </w:p>
          <w:p w14:paraId="3FC9BC8C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i/>
                <w:iCs/>
                <w:color w:val="45C6D6"/>
              </w:rPr>
              <w:t>else</w:t>
            </w:r>
            <w:r>
              <w:rPr>
                <w:color w:val="BEC0C2"/>
              </w:rPr>
              <w:t xml:space="preserve"> </w:t>
            </w:r>
            <w:r>
              <w:t>{</w:t>
            </w:r>
          </w:p>
          <w:p w14:paraId="39531190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i/>
                <w:iCs/>
                <w:color w:val="A8ABB0"/>
              </w:rPr>
              <w:t>//cin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day;</w:t>
            </w:r>
          </w:p>
          <w:p w14:paraId="42D59ED3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color w:val="D6BB9A"/>
              </w:rPr>
              <w:t>day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day_change</w:t>
            </w:r>
            <w:r>
              <w:t>;</w:t>
            </w:r>
          </w:p>
          <w:p w14:paraId="183AD281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t>}</w:t>
            </w:r>
          </w:p>
          <w:p w14:paraId="23AA6E24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i/>
                <w:iCs/>
                <w:color w:val="45C6D6"/>
              </w:rPr>
              <w:t>if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D6BB9A"/>
              </w:rPr>
              <w:t>day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date</w:t>
            </w:r>
            <w:r>
              <w:t>.getDay()){</w:t>
            </w:r>
          </w:p>
          <w:p w14:paraId="5C50154C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color w:val="9AA7D6"/>
              </w:rPr>
              <w:t>cerr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"You cannot specify a previous day"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t>endl;</w:t>
            </w:r>
          </w:p>
          <w:p w14:paraId="074DE39F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color w:val="FF8080"/>
              </w:rPr>
              <w:t>QMessageBox</w:t>
            </w:r>
            <w:r>
              <w:t>::warning(</w:t>
            </w:r>
            <w:r>
              <w:rPr>
                <w:i/>
                <w:iCs/>
                <w:color w:val="9AA7D6"/>
              </w:rPr>
              <w:t>iw</w:t>
            </w:r>
            <w:r>
              <w:t>,tr(</w:t>
            </w:r>
            <w:r>
              <w:rPr>
                <w:color w:val="D69545"/>
              </w:rPr>
              <w:t>"警告信息"</w:t>
            </w:r>
            <w:r>
              <w:t>),tr(</w:t>
            </w:r>
            <w:r>
              <w:rPr>
                <w:color w:val="D69545"/>
              </w:rPr>
              <w:t>"时光不能倒流。"</w:t>
            </w:r>
            <w:r>
              <w:t>));</w:t>
            </w:r>
          </w:p>
          <w:p w14:paraId="52220A86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t>}</w:t>
            </w:r>
          </w:p>
          <w:p w14:paraId="7EFAA69E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i/>
                <w:iCs/>
                <w:color w:val="45C6D6"/>
              </w:rPr>
              <w:t>else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if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D6BB9A"/>
              </w:rPr>
              <w:t>day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&gt;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date</w:t>
            </w:r>
            <w:r>
              <w:t>.getMaxDay()){</w:t>
            </w:r>
          </w:p>
          <w:p w14:paraId="70D709D6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color w:val="9AA7D6"/>
              </w:rPr>
              <w:t>cerr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"Invalid day"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t>endl;</w:t>
            </w:r>
          </w:p>
          <w:p w14:paraId="04A13C20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color w:val="FF8080"/>
              </w:rPr>
              <w:t>QMessageBox</w:t>
            </w:r>
            <w:r>
              <w:t>::warning(</w:t>
            </w:r>
            <w:r>
              <w:rPr>
                <w:i/>
                <w:iCs/>
                <w:color w:val="9AA7D6"/>
              </w:rPr>
              <w:t>iw</w:t>
            </w:r>
            <w:r>
              <w:t>,tr(</w:t>
            </w:r>
            <w:r>
              <w:rPr>
                <w:color w:val="D69545"/>
              </w:rPr>
              <w:t>"警告信息"</w:t>
            </w:r>
            <w:r>
              <w:t>),tr(</w:t>
            </w:r>
            <w:r>
              <w:rPr>
                <w:color w:val="D69545"/>
              </w:rPr>
              <w:t>"超出了当月最大日期"</w:t>
            </w:r>
            <w:r>
              <w:t>));</w:t>
            </w:r>
          </w:p>
          <w:p w14:paraId="388C41F6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t>}</w:t>
            </w:r>
          </w:p>
          <w:p w14:paraId="77CB45E4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i/>
                <w:iCs/>
                <w:color w:val="45C6D6"/>
              </w:rPr>
              <w:t>else</w:t>
            </w:r>
            <w:r>
              <w:rPr>
                <w:color w:val="BEC0C2"/>
              </w:rPr>
              <w:t xml:space="preserve"> </w:t>
            </w:r>
            <w:r>
              <w:t>{</w:t>
            </w:r>
          </w:p>
          <w:p w14:paraId="4C453FA0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color w:val="9AA7D6"/>
              </w:rPr>
              <w:t>date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Date</w:t>
            </w:r>
            <w:r>
              <w:t>(</w:t>
            </w:r>
            <w:r>
              <w:rPr>
                <w:color w:val="9AA7D6"/>
              </w:rPr>
              <w:t>date</w:t>
            </w:r>
            <w:r>
              <w:t>.getYear(),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date</w:t>
            </w:r>
            <w:r>
              <w:t>.getMonth(),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day</w:t>
            </w:r>
            <w:r>
              <w:t>);</w:t>
            </w:r>
          </w:p>
          <w:p w14:paraId="17A6CA73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D6BB9A"/>
              </w:rPr>
              <w:t>!is_now_reading_a_file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{</w:t>
            </w:r>
          </w:p>
          <w:p w14:paraId="74B151C6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color w:val="9AA7D6"/>
              </w:rPr>
              <w:t>commands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t>endl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cmd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 "</w:t>
            </w:r>
            <w:r>
              <w:t>;</w:t>
            </w:r>
          </w:p>
          <w:p w14:paraId="519B1B61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    </w:t>
            </w:r>
            <w:r>
              <w:rPr>
                <w:color w:val="9AA7D6"/>
              </w:rPr>
              <w:t>commands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day</w:t>
            </w:r>
            <w:r>
              <w:t>;</w:t>
            </w:r>
          </w:p>
          <w:p w14:paraId="46763B38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t>}</w:t>
            </w:r>
          </w:p>
          <w:p w14:paraId="40CAAB29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t>}</w:t>
            </w:r>
          </w:p>
          <w:p w14:paraId="3A15193D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i/>
                <w:iCs/>
                <w:color w:val="45C6D6"/>
              </w:rPr>
              <w:t>break</w:t>
            </w:r>
            <w:r>
              <w:t>;</w:t>
            </w:r>
          </w:p>
          <w:p w14:paraId="56760EBA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</w:t>
            </w:r>
            <w:r>
              <w:rPr>
                <w:i/>
                <w:iCs/>
                <w:color w:val="45C6D6"/>
              </w:rPr>
              <w:t>case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'n'</w:t>
            </w:r>
            <w:r>
              <w:t>:</w:t>
            </w:r>
            <w:r>
              <w:rPr>
                <w:i/>
                <w:iCs/>
                <w:color w:val="A8ABB0"/>
              </w:rPr>
              <w:t>//进入下个月</w:t>
            </w:r>
          </w:p>
          <w:p w14:paraId="0A1FE00C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D6BB9A"/>
              </w:rPr>
              <w:t>!is_now_reading_a_file</w:t>
            </w:r>
            <w:r>
              <w:t>)</w:t>
            </w:r>
          </w:p>
          <w:p w14:paraId="03E2E41C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color w:val="9AA7D6"/>
              </w:rPr>
              <w:t>commands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t>endl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cmd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 "</w:t>
            </w:r>
            <w:r>
              <w:t>;</w:t>
            </w:r>
          </w:p>
          <w:p w14:paraId="3255BF0B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i/>
                <w:iCs/>
                <w:color w:val="45C6D6"/>
              </w:rPr>
              <w:t>if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9AA7D6"/>
              </w:rPr>
              <w:t>date</w:t>
            </w:r>
            <w:r>
              <w:t>.getMonth()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==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12</w:t>
            </w:r>
            <w:r>
              <w:t>)</w:t>
            </w:r>
          </w:p>
          <w:p w14:paraId="1E8EDDAB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color w:val="9AA7D6"/>
              </w:rPr>
              <w:t>date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Date</w:t>
            </w:r>
            <w:r>
              <w:t>(</w:t>
            </w:r>
            <w:r>
              <w:rPr>
                <w:color w:val="9AA7D6"/>
              </w:rPr>
              <w:t>date</w:t>
            </w:r>
            <w:r>
              <w:t>.getYear()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+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</w:t>
            </w:r>
            <w:r>
              <w:t>);</w:t>
            </w:r>
          </w:p>
          <w:p w14:paraId="69DAA656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i/>
                <w:iCs/>
                <w:color w:val="45C6D6"/>
              </w:rPr>
              <w:t>else</w:t>
            </w:r>
          </w:p>
          <w:p w14:paraId="042C1A72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color w:val="9AA7D6"/>
              </w:rPr>
              <w:t>date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Date</w:t>
            </w:r>
            <w:r>
              <w:t>(</w:t>
            </w:r>
            <w:r>
              <w:rPr>
                <w:color w:val="9AA7D6"/>
              </w:rPr>
              <w:t>date</w:t>
            </w:r>
            <w:r>
              <w:t>.getYear(),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date</w:t>
            </w:r>
            <w:r>
              <w:t>.getMonth()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+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</w:t>
            </w:r>
            <w:r>
              <w:t>);</w:t>
            </w:r>
          </w:p>
          <w:p w14:paraId="2AFF3BCA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i/>
                <w:iCs/>
                <w:color w:val="45C6D6"/>
              </w:rPr>
              <w:t>for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i/>
                <w:iCs/>
                <w:color w:val="45C6D6"/>
              </w:rPr>
              <w:t>auto</w:t>
            </w:r>
            <w:r>
              <w:rPr>
                <w:color w:val="BEC0C2"/>
              </w:rPr>
              <w:t xml:space="preserve"> </w:t>
            </w:r>
            <w:r>
              <w:t>&amp;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iter</w:t>
            </w:r>
            <w:r>
              <w:rPr>
                <w:color w:val="BEC0C2"/>
              </w:rPr>
              <w:t xml:space="preserve"> </w:t>
            </w:r>
            <w:r>
              <w:t>: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accounts</w:t>
            </w:r>
            <w:r>
              <w:t>)</w:t>
            </w:r>
          </w:p>
          <w:p w14:paraId="1CA58CF3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color w:val="D6BB9A"/>
              </w:rPr>
              <w:t>iter</w:t>
            </w:r>
            <w:r>
              <w:t>-&gt;</w:t>
            </w:r>
            <w:r>
              <w:rPr>
                <w:i/>
                <w:iCs/>
              </w:rPr>
              <w:t>settle</w:t>
            </w:r>
            <w:r>
              <w:t>(</w:t>
            </w:r>
            <w:r>
              <w:rPr>
                <w:color w:val="9AA7D6"/>
              </w:rPr>
              <w:t>date</w:t>
            </w:r>
            <w:r>
              <w:t>);</w:t>
            </w:r>
          </w:p>
          <w:p w14:paraId="161D1495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i/>
                <w:iCs/>
                <w:color w:val="45C6D6"/>
              </w:rPr>
              <w:t>break</w:t>
            </w:r>
            <w:r>
              <w:t>;</w:t>
            </w:r>
          </w:p>
          <w:p w14:paraId="74AB447C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</w:t>
            </w:r>
            <w:r>
              <w:rPr>
                <w:i/>
                <w:iCs/>
                <w:color w:val="45C6D6"/>
              </w:rPr>
              <w:t>case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'q'</w:t>
            </w:r>
            <w:r>
              <w:t>:</w:t>
            </w:r>
            <w:r>
              <w:rPr>
                <w:i/>
                <w:iCs/>
                <w:color w:val="A8ABB0"/>
              </w:rPr>
              <w:t>//查询一段时间内的账目</w:t>
            </w:r>
          </w:p>
          <w:p w14:paraId="696F3744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i/>
                <w:iCs/>
                <w:color w:val="45C6D6"/>
              </w:rPr>
              <w:t>try</w:t>
            </w:r>
            <w:r>
              <w:rPr>
                <w:color w:val="BEC0C2"/>
              </w:rPr>
              <w:t xml:space="preserve"> </w:t>
            </w:r>
            <w:r>
              <w:t>{</w:t>
            </w:r>
          </w:p>
          <w:p w14:paraId="6AA80D08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color w:val="D6BB9A"/>
              </w:rPr>
              <w:t>date1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q1</w:t>
            </w:r>
            <w:r>
              <w:t>;</w:t>
            </w:r>
          </w:p>
          <w:p w14:paraId="4C08EA3C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color w:val="D6BB9A"/>
              </w:rPr>
              <w:t>date2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q2</w:t>
            </w:r>
            <w:r>
              <w:t>;</w:t>
            </w:r>
          </w:p>
          <w:p w14:paraId="0D0EE315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color w:val="9AA7D6"/>
              </w:rPr>
              <w:t>iw</w:t>
            </w:r>
            <w:r>
              <w:t>-&gt;ui-&gt;textBrowser1-&gt;append(</w:t>
            </w:r>
            <w:r>
              <w:rPr>
                <w:color w:val="FF8080"/>
              </w:rPr>
              <w:t>QString</w:t>
            </w:r>
            <w:r>
              <w:t>::fromStdString(</w:t>
            </w:r>
            <w:r>
              <w:rPr>
                <w:color w:val="FF8080"/>
              </w:rPr>
              <w:t>Account</w:t>
            </w:r>
            <w:r>
              <w:t>::query(</w:t>
            </w:r>
            <w:r>
              <w:rPr>
                <w:i/>
                <w:iCs/>
                <w:color w:val="D6BB9A"/>
              </w:rPr>
              <w:t>date1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D6BB9A"/>
              </w:rPr>
              <w:t>date2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MainWindow</w:t>
            </w:r>
            <w:r>
              <w:t>::</w:t>
            </w:r>
            <w:r>
              <w:rPr>
                <w:color w:val="9AA7D6"/>
              </w:rPr>
              <w:t>Log_on_User</w:t>
            </w:r>
            <w:r>
              <w:t>)));</w:t>
            </w:r>
          </w:p>
          <w:p w14:paraId="0F2A4398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t>}</w:t>
            </w:r>
          </w:p>
          <w:p w14:paraId="636FE313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i/>
                <w:iCs/>
                <w:color w:val="45C6D6"/>
              </w:rPr>
              <w:t>catch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8080"/>
              </w:rPr>
              <w:t>DateException</w:t>
            </w:r>
            <w:r>
              <w:t>&amp;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err</w:t>
            </w:r>
            <w:r>
              <w:t>){</w:t>
            </w:r>
          </w:p>
          <w:p w14:paraId="56674D55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color w:val="9AA7D6"/>
              </w:rPr>
              <w:t>cerr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err</w:t>
            </w:r>
            <w:r>
              <w:t>.</w:t>
            </w:r>
            <w:r>
              <w:rPr>
                <w:i/>
                <w:iCs/>
              </w:rPr>
              <w:t>what</w:t>
            </w:r>
            <w:r>
              <w:t>()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t>endl;</w:t>
            </w:r>
          </w:p>
          <w:p w14:paraId="540E9244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9AA7D6"/>
              </w:rPr>
              <w:t>cin</w:t>
            </w:r>
            <w:r>
              <w:t>.fail())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cin</w:t>
            </w:r>
            <w:r>
              <w:t>.clear();</w:t>
            </w:r>
          </w:p>
          <w:p w14:paraId="4E0E131E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t>}</w:t>
            </w:r>
          </w:p>
          <w:p w14:paraId="0D004CA1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i/>
                <w:iCs/>
                <w:color w:val="45C6D6"/>
              </w:rPr>
              <w:t>break</w:t>
            </w:r>
            <w:r>
              <w:t>;</w:t>
            </w:r>
          </w:p>
          <w:p w14:paraId="5F887116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</w:t>
            </w:r>
            <w:r>
              <w:rPr>
                <w:i/>
                <w:iCs/>
                <w:color w:val="45C6D6"/>
              </w:rPr>
              <w:t>default</w:t>
            </w:r>
            <w:r>
              <w:t>:</w:t>
            </w:r>
          </w:p>
          <w:p w14:paraId="10674677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color w:val="9AA7D6"/>
              </w:rPr>
              <w:t>cerr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"Not a right command."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t>endl;</w:t>
            </w:r>
          </w:p>
          <w:p w14:paraId="6507052A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rPr>
                <w:i/>
                <w:iCs/>
                <w:color w:val="45C6D6"/>
              </w:rPr>
              <w:t>break</w:t>
            </w:r>
            <w:r>
              <w:t>;</w:t>
            </w:r>
          </w:p>
          <w:p w14:paraId="595E1677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t>}</w:t>
            </w:r>
          </w:p>
          <w:p w14:paraId="0990B6E4" w14:textId="77777777" w:rsidR="00D62766" w:rsidRDefault="00D62766" w:rsidP="00D62766">
            <w:pPr>
              <w:pStyle w:val="HTML"/>
            </w:pPr>
            <w:r>
              <w:t>}</w:t>
            </w:r>
          </w:p>
          <w:p w14:paraId="0FC4EC46" w14:textId="77777777" w:rsidR="00D62766" w:rsidRDefault="00D62766" w:rsidP="00D62766">
            <w:pPr>
              <w:pStyle w:val="HTML"/>
            </w:pPr>
          </w:p>
          <w:p w14:paraId="10A8E9B0" w14:textId="77777777" w:rsidR="00D62766" w:rsidRDefault="00D62766" w:rsidP="00D62766">
            <w:pPr>
              <w:pStyle w:val="HTML"/>
            </w:pP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InsideWindow</w:t>
            </w:r>
            <w:r>
              <w:t>::</w:t>
            </w:r>
            <w:r>
              <w:rPr>
                <w:b/>
                <w:bCs/>
              </w:rPr>
              <w:t>on_pushButton_vhhu_clicked</w:t>
            </w:r>
            <w:r>
              <w:t>()</w:t>
            </w:r>
          </w:p>
          <w:p w14:paraId="3B19B784" w14:textId="77777777" w:rsidR="00D62766" w:rsidRDefault="00D62766" w:rsidP="00D62766">
            <w:pPr>
              <w:pStyle w:val="HTML"/>
            </w:pPr>
            <w:r>
              <w:t>{</w:t>
            </w:r>
          </w:p>
          <w:p w14:paraId="64A20DBB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9AA7D6"/>
              </w:rPr>
              <w:t>aa</w:t>
            </w:r>
            <w:r>
              <w:t>[</w:t>
            </w:r>
            <w:r>
              <w:rPr>
                <w:color w:val="8A602C"/>
              </w:rPr>
              <w:t>1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t>ui-&gt;id-&gt;text();</w:t>
            </w:r>
          </w:p>
          <w:p w14:paraId="37F5A36A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for</w:t>
            </w:r>
            <w:r>
              <w:t>(</w:t>
            </w:r>
            <w:r>
              <w:rPr>
                <w:i/>
                <w:iCs/>
                <w:color w:val="45C6D6"/>
              </w:rPr>
              <w:t>auto</w:t>
            </w:r>
            <w:r>
              <w:rPr>
                <w:color w:val="BEC0C2"/>
              </w:rPr>
              <w:t xml:space="preserve"> </w:t>
            </w:r>
            <w:r>
              <w:t>&amp;</w:t>
            </w:r>
            <w:r>
              <w:rPr>
                <w:color w:val="D6BB9A"/>
              </w:rPr>
              <w:t>iter</w:t>
            </w:r>
            <w:r>
              <w:rPr>
                <w:color w:val="BEC0C2"/>
              </w:rPr>
              <w:t xml:space="preserve"> </w:t>
            </w:r>
            <w:r>
              <w:t>: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accounts</w:t>
            </w:r>
            <w:r>
              <w:t>){</w:t>
            </w:r>
          </w:p>
          <w:p w14:paraId="658AE33C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D6BB9A"/>
              </w:rPr>
              <w:t>iter</w:t>
            </w:r>
            <w:r>
              <w:t>-&gt;getId()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==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aa</w:t>
            </w:r>
            <w:r>
              <w:t>[</w:t>
            </w:r>
            <w:r>
              <w:rPr>
                <w:color w:val="8A602C"/>
              </w:rPr>
              <w:t>1</w:t>
            </w:r>
            <w:r>
              <w:t>].toStdString()){</w:t>
            </w:r>
          </w:p>
          <w:p w14:paraId="1C3C6AD0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rPr>
                <w:color w:val="FF8080"/>
              </w:rPr>
              <w:t>QMessageBox</w:t>
            </w:r>
            <w:r>
              <w:t>::warning(</w:t>
            </w:r>
            <w:r>
              <w:rPr>
                <w:i/>
                <w:iCs/>
                <w:color w:val="45C6D6"/>
              </w:rPr>
              <w:t>this</w:t>
            </w:r>
            <w:r>
              <w:t>,tr(</w:t>
            </w:r>
            <w:r>
              <w:rPr>
                <w:color w:val="D69545"/>
              </w:rPr>
              <w:t>"警告信息"</w:t>
            </w:r>
            <w:r>
              <w:t>),tr(</w:t>
            </w:r>
            <w:r>
              <w:rPr>
                <w:color w:val="D69545"/>
              </w:rPr>
              <w:t>"系统中已有重名账号"</w:t>
            </w:r>
            <w:r>
              <w:t>));</w:t>
            </w:r>
          </w:p>
          <w:p w14:paraId="54DA6442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rPr>
                <w:i/>
                <w:iCs/>
                <w:color w:val="45C6D6"/>
              </w:rPr>
              <w:t>return</w:t>
            </w:r>
            <w:r>
              <w:t>;</w:t>
            </w:r>
          </w:p>
          <w:p w14:paraId="594528BE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t>}</w:t>
            </w:r>
          </w:p>
          <w:p w14:paraId="4D38E906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}</w:t>
            </w:r>
          </w:p>
          <w:p w14:paraId="1B506984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if</w:t>
            </w:r>
            <w:r>
              <w:t>(ui-&gt;checkBox-&gt;checkState()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==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Qt</w:t>
            </w:r>
            <w:r>
              <w:t>::</w:t>
            </w:r>
            <w:r>
              <w:rPr>
                <w:i/>
                <w:iCs/>
                <w:color w:val="66A334"/>
              </w:rPr>
              <w:t>Checked</w:t>
            </w:r>
            <w:r>
              <w:t>){</w:t>
            </w:r>
          </w:p>
          <w:p w14:paraId="76ECBABA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rPr>
                <w:color w:val="9AA7D6"/>
              </w:rPr>
              <w:t>aa</w:t>
            </w:r>
            <w:r>
              <w:t>[</w:t>
            </w:r>
            <w:r>
              <w:rPr>
                <w:color w:val="8A602C"/>
              </w:rPr>
              <w:t>0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"c"</w:t>
            </w:r>
            <w:r>
              <w:t>;</w:t>
            </w:r>
          </w:p>
          <w:p w14:paraId="72C4603D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}</w:t>
            </w:r>
          </w:p>
          <w:p w14:paraId="72ACE8F0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else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aa</w:t>
            </w:r>
            <w:r>
              <w:t>[</w:t>
            </w:r>
            <w:r>
              <w:rPr>
                <w:color w:val="8A602C"/>
              </w:rPr>
              <w:t>0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"s"</w:t>
            </w:r>
            <w:r>
              <w:t>;</w:t>
            </w:r>
          </w:p>
          <w:p w14:paraId="6E7124DD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9AA7D6"/>
              </w:rPr>
              <w:t>aa</w:t>
            </w:r>
            <w:r>
              <w:t>[</w:t>
            </w:r>
            <w:r>
              <w:rPr>
                <w:color w:val="8A602C"/>
              </w:rPr>
              <w:t>2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t>ui-&gt;credit-&gt;text();</w:t>
            </w:r>
          </w:p>
          <w:p w14:paraId="05A01EDC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9AA7D6"/>
              </w:rPr>
              <w:t>aa</w:t>
            </w:r>
            <w:r>
              <w:t>[</w:t>
            </w:r>
            <w:r>
              <w:rPr>
                <w:color w:val="8A602C"/>
              </w:rPr>
              <w:t>3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t>ui-&gt;rate-&gt;text();</w:t>
            </w:r>
          </w:p>
          <w:p w14:paraId="6ACC990A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9AA7D6"/>
              </w:rPr>
              <w:t>aa</w:t>
            </w:r>
            <w:r>
              <w:t>[</w:t>
            </w:r>
            <w:r>
              <w:rPr>
                <w:color w:val="8A602C"/>
              </w:rPr>
              <w:t>4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t>ui-&gt;fare-&gt;text();</w:t>
            </w:r>
          </w:p>
          <w:p w14:paraId="4617FA89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InsideWindow</w:t>
            </w:r>
            <w:r>
              <w:t>::backMain(</w:t>
            </w:r>
            <w:r>
              <w:rPr>
                <w:color w:val="D69545"/>
              </w:rPr>
              <w:t>'a'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false</w:t>
            </w:r>
            <w:r>
              <w:t>);</w:t>
            </w:r>
          </w:p>
          <w:p w14:paraId="20F334CF" w14:textId="77777777" w:rsidR="00D62766" w:rsidRDefault="00D62766" w:rsidP="00D62766">
            <w:pPr>
              <w:pStyle w:val="HTML"/>
            </w:pPr>
            <w:r>
              <w:t>}</w:t>
            </w:r>
          </w:p>
          <w:p w14:paraId="2D3DB747" w14:textId="77777777" w:rsidR="00D62766" w:rsidRDefault="00D62766" w:rsidP="00D62766">
            <w:pPr>
              <w:pStyle w:val="HTML"/>
            </w:pPr>
          </w:p>
          <w:p w14:paraId="33ACDC9C" w14:textId="77777777" w:rsidR="00D62766" w:rsidRDefault="00D62766" w:rsidP="00D62766">
            <w:pPr>
              <w:pStyle w:val="HTML"/>
            </w:pP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InsideWindow</w:t>
            </w:r>
            <w:r>
              <w:t>::</w:t>
            </w:r>
            <w:r>
              <w:rPr>
                <w:b/>
                <w:bCs/>
              </w:rPr>
              <w:t>on_pushButton_cyqm_clicked</w:t>
            </w:r>
            <w:r>
              <w:t>()</w:t>
            </w:r>
          </w:p>
          <w:p w14:paraId="099820E5" w14:textId="77777777" w:rsidR="00D62766" w:rsidRDefault="00D62766" w:rsidP="00D62766">
            <w:pPr>
              <w:pStyle w:val="HTML"/>
            </w:pPr>
            <w:r>
              <w:t>{</w:t>
            </w:r>
          </w:p>
          <w:p w14:paraId="2C32AAF6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9AA7D6"/>
              </w:rPr>
              <w:t>ddww</w:t>
            </w:r>
            <w:r>
              <w:t>[</w:t>
            </w:r>
            <w:r>
              <w:rPr>
                <w:color w:val="8A602C"/>
              </w:rPr>
              <w:t>0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t>ui-&gt;id_cy-&gt;text();</w:t>
            </w:r>
          </w:p>
          <w:p w14:paraId="2ED57AEE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for</w:t>
            </w:r>
            <w:r>
              <w:t>(</w:t>
            </w:r>
            <w:r>
              <w:rPr>
                <w:color w:val="D69AA7"/>
              </w:rPr>
              <w:t>unsigned</w:t>
            </w:r>
            <w:r>
              <w:rPr>
                <w:color w:val="BEC0C2"/>
              </w:rPr>
              <w:t xml:space="preserve"> </w:t>
            </w:r>
            <w:r>
              <w:rPr>
                <w:color w:val="D69AA7"/>
              </w:rPr>
              <w:t>int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</w:t>
            </w:r>
            <w:r>
              <w:t>=</w:t>
            </w:r>
            <w:r>
              <w:rPr>
                <w:color w:val="8A602C"/>
              </w:rPr>
              <w:t>0</w:t>
            </w:r>
            <w:r>
              <w:t>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accounts</w:t>
            </w:r>
            <w:r>
              <w:t>.size();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i++</w:t>
            </w:r>
            <w:r>
              <w:t>){</w:t>
            </w:r>
          </w:p>
          <w:p w14:paraId="4ED9D4F3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9AA7D6"/>
              </w:rPr>
              <w:t>accounts</w:t>
            </w:r>
            <w:r>
              <w:rPr>
                <w:color w:val="D6BB9A"/>
              </w:rPr>
              <w:t>[i]</w:t>
            </w:r>
            <w:r>
              <w:t>-&gt;getId()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==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ddww</w:t>
            </w:r>
            <w:r>
              <w:t>[</w:t>
            </w:r>
            <w:r>
              <w:rPr>
                <w:color w:val="8A602C"/>
              </w:rPr>
              <w:t>0</w:t>
            </w:r>
            <w:r>
              <w:t>].toStdString()){</w:t>
            </w:r>
          </w:p>
          <w:p w14:paraId="15CB5BFA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9AA7D6"/>
              </w:rPr>
              <w:t>accounts</w:t>
            </w:r>
            <w:r>
              <w:rPr>
                <w:color w:val="D6BB9A"/>
              </w:rPr>
              <w:t>[i]</w:t>
            </w:r>
            <w:r>
              <w:t>-&gt;getUser()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!=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MainWindow</w:t>
            </w:r>
            <w:r>
              <w:t>::</w:t>
            </w:r>
            <w:r>
              <w:rPr>
                <w:color w:val="9AA7D6"/>
              </w:rPr>
              <w:t>Log_on_User</w:t>
            </w:r>
            <w:r>
              <w:t>){</w:t>
            </w:r>
          </w:p>
          <w:p w14:paraId="3594364D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</w:t>
            </w:r>
            <w:r>
              <w:rPr>
                <w:color w:val="FF8080"/>
              </w:rPr>
              <w:t>QMessageBox</w:t>
            </w:r>
            <w:r>
              <w:t>::warning(</w:t>
            </w:r>
            <w:r>
              <w:rPr>
                <w:i/>
                <w:iCs/>
                <w:color w:val="45C6D6"/>
              </w:rPr>
              <w:t>this</w:t>
            </w:r>
            <w:r>
              <w:t>,tr(</w:t>
            </w:r>
            <w:r>
              <w:rPr>
                <w:color w:val="D69545"/>
              </w:rPr>
              <w:t>"警告信息"</w:t>
            </w:r>
            <w:r>
              <w:t>),tr(</w:t>
            </w:r>
            <w:r>
              <w:rPr>
                <w:color w:val="D69545"/>
              </w:rPr>
              <w:t>"非法操作：这不是你的账号"</w:t>
            </w:r>
            <w:r>
              <w:t>));</w:t>
            </w:r>
          </w:p>
          <w:p w14:paraId="11F3EF75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</w:t>
            </w:r>
            <w:r>
              <w:rPr>
                <w:i/>
                <w:iCs/>
                <w:color w:val="45C6D6"/>
              </w:rPr>
              <w:t>return</w:t>
            </w:r>
            <w:r>
              <w:t>;</w:t>
            </w:r>
          </w:p>
          <w:p w14:paraId="563619EB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t>}</w:t>
            </w:r>
          </w:p>
          <w:p w14:paraId="748D31F9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rPr>
                <w:color w:val="9AA7D6"/>
              </w:rPr>
              <w:t>ddww</w:t>
            </w:r>
            <w:r>
              <w:t>[</w:t>
            </w:r>
            <w:r>
              <w:rPr>
                <w:color w:val="8A602C"/>
              </w:rPr>
              <w:t>0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D69AA7"/>
              </w:rPr>
              <w:t>char</w:t>
            </w:r>
            <w:r>
              <w:t>)</w:t>
            </w:r>
            <w:r>
              <w:rPr>
                <w:color w:val="D6BB9A"/>
              </w:rPr>
              <w:t>i+</w:t>
            </w:r>
            <w:r>
              <w:rPr>
                <w:color w:val="8A602C"/>
              </w:rPr>
              <w:t>48</w:t>
            </w:r>
            <w:r>
              <w:t>;</w:t>
            </w:r>
          </w:p>
          <w:p w14:paraId="67C302FC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rPr>
                <w:color w:val="9AA7D6"/>
              </w:rPr>
              <w:t>ddww</w:t>
            </w:r>
            <w:r>
              <w:t>[</w:t>
            </w:r>
            <w:r>
              <w:rPr>
                <w:color w:val="8A602C"/>
              </w:rPr>
              <w:t>1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t>ui-&gt;amount_cy-&gt;text();</w:t>
            </w:r>
          </w:p>
          <w:p w14:paraId="3F565C2F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rPr>
                <w:color w:val="9AA7D6"/>
              </w:rPr>
              <w:t>ddww</w:t>
            </w:r>
            <w:r>
              <w:t>[</w:t>
            </w:r>
            <w:r>
              <w:rPr>
                <w:color w:val="8A602C"/>
              </w:rPr>
              <w:t>2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t>ui-&gt;desc_cy-&gt;text();</w:t>
            </w:r>
          </w:p>
          <w:p w14:paraId="6F1B3A5B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rPr>
                <w:color w:val="FF8080"/>
              </w:rPr>
              <w:t>InsideWindow</w:t>
            </w:r>
            <w:r>
              <w:t>::backMain(</w:t>
            </w:r>
            <w:r>
              <w:rPr>
                <w:color w:val="D69545"/>
              </w:rPr>
              <w:t>'d'</w:t>
            </w:r>
            <w:r>
              <w:t>,</w:t>
            </w:r>
            <w:r>
              <w:rPr>
                <w:i/>
                <w:iCs/>
                <w:color w:val="45C6D6"/>
              </w:rPr>
              <w:t>false</w:t>
            </w:r>
            <w:r>
              <w:t>);</w:t>
            </w:r>
          </w:p>
          <w:p w14:paraId="029AB99C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rPr>
                <w:i/>
                <w:iCs/>
                <w:color w:val="45C6D6"/>
              </w:rPr>
              <w:t>return</w:t>
            </w:r>
            <w:r>
              <w:t>;</w:t>
            </w:r>
          </w:p>
          <w:p w14:paraId="04CF5597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t>}</w:t>
            </w:r>
          </w:p>
          <w:p w14:paraId="21133303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}</w:t>
            </w:r>
          </w:p>
          <w:p w14:paraId="7898CA8D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QMessageBox</w:t>
            </w:r>
            <w:r>
              <w:t>::warning(</w:t>
            </w:r>
            <w:r>
              <w:rPr>
                <w:i/>
                <w:iCs/>
                <w:color w:val="45C6D6"/>
              </w:rPr>
              <w:t>this</w:t>
            </w:r>
            <w:r>
              <w:t>,tr(</w:t>
            </w:r>
            <w:r>
              <w:rPr>
                <w:color w:val="D69545"/>
              </w:rPr>
              <w:t>"警告信息"</w:t>
            </w:r>
            <w:r>
              <w:t>),tr(</w:t>
            </w:r>
            <w:r>
              <w:rPr>
                <w:color w:val="D69545"/>
              </w:rPr>
              <w:t>"系统中找不到此账号"</w:t>
            </w:r>
            <w:r>
              <w:t>));</w:t>
            </w:r>
          </w:p>
          <w:p w14:paraId="189F7754" w14:textId="77777777" w:rsidR="00D62766" w:rsidRDefault="00D62766" w:rsidP="00D62766">
            <w:pPr>
              <w:pStyle w:val="HTML"/>
            </w:pPr>
            <w:r>
              <w:t>}</w:t>
            </w:r>
          </w:p>
          <w:p w14:paraId="38B18332" w14:textId="77777777" w:rsidR="00D62766" w:rsidRDefault="00D62766" w:rsidP="00D62766">
            <w:pPr>
              <w:pStyle w:val="HTML"/>
            </w:pPr>
          </w:p>
          <w:p w14:paraId="0D02D90D" w14:textId="77777777" w:rsidR="00D62766" w:rsidRDefault="00D62766" w:rsidP="00D62766">
            <w:pPr>
              <w:pStyle w:val="HTML"/>
            </w:pP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InsideWindow</w:t>
            </w:r>
            <w:r>
              <w:t>::</w:t>
            </w:r>
            <w:r>
              <w:rPr>
                <w:b/>
                <w:bCs/>
              </w:rPr>
              <w:t>on_pushButton_quqm_clicked</w:t>
            </w:r>
            <w:r>
              <w:t>()</w:t>
            </w:r>
          </w:p>
          <w:p w14:paraId="414D90EE" w14:textId="77777777" w:rsidR="00D62766" w:rsidRDefault="00D62766" w:rsidP="00D62766">
            <w:pPr>
              <w:pStyle w:val="HTML"/>
            </w:pPr>
            <w:r>
              <w:t>{</w:t>
            </w:r>
          </w:p>
          <w:p w14:paraId="57BDBFB2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9AA7D6"/>
              </w:rPr>
              <w:t>ddww</w:t>
            </w:r>
            <w:r>
              <w:t>[</w:t>
            </w:r>
            <w:r>
              <w:rPr>
                <w:color w:val="8A602C"/>
              </w:rPr>
              <w:t>0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t>ui-&gt;id_qu-&gt;text();</w:t>
            </w:r>
          </w:p>
          <w:p w14:paraId="256FE336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for</w:t>
            </w:r>
            <w:r>
              <w:t>(</w:t>
            </w:r>
            <w:r>
              <w:rPr>
                <w:color w:val="D69AA7"/>
              </w:rPr>
              <w:t>unsigned</w:t>
            </w:r>
            <w:r>
              <w:rPr>
                <w:color w:val="BEC0C2"/>
              </w:rPr>
              <w:t xml:space="preserve"> </w:t>
            </w:r>
            <w:r>
              <w:rPr>
                <w:color w:val="D69AA7"/>
              </w:rPr>
              <w:t>int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</w:t>
            </w:r>
            <w:r>
              <w:t>=</w:t>
            </w:r>
            <w:r>
              <w:rPr>
                <w:color w:val="8A602C"/>
              </w:rPr>
              <w:t>0</w:t>
            </w:r>
            <w:r>
              <w:t>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accounts</w:t>
            </w:r>
            <w:r>
              <w:t>.size();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i++</w:t>
            </w:r>
            <w:r>
              <w:t>){</w:t>
            </w:r>
          </w:p>
          <w:p w14:paraId="506C5666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9AA7D6"/>
              </w:rPr>
              <w:t>accounts</w:t>
            </w:r>
            <w:r>
              <w:rPr>
                <w:color w:val="D6BB9A"/>
              </w:rPr>
              <w:t>[i]</w:t>
            </w:r>
            <w:r>
              <w:t>-&gt;getId()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==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ddww</w:t>
            </w:r>
            <w:r>
              <w:t>[</w:t>
            </w:r>
            <w:r>
              <w:rPr>
                <w:color w:val="8A602C"/>
              </w:rPr>
              <w:t>0</w:t>
            </w:r>
            <w:r>
              <w:t>].toStdString()){</w:t>
            </w:r>
          </w:p>
          <w:p w14:paraId="673B6157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9AA7D6"/>
              </w:rPr>
              <w:t>accounts</w:t>
            </w:r>
            <w:r>
              <w:rPr>
                <w:color w:val="D6BB9A"/>
              </w:rPr>
              <w:t>[i]</w:t>
            </w:r>
            <w:r>
              <w:t>-&gt;getUser()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!=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MainWindow</w:t>
            </w:r>
            <w:r>
              <w:t>::</w:t>
            </w:r>
            <w:r>
              <w:rPr>
                <w:color w:val="9AA7D6"/>
              </w:rPr>
              <w:t>Log_on_User</w:t>
            </w:r>
            <w:r>
              <w:t>){</w:t>
            </w:r>
          </w:p>
          <w:p w14:paraId="6C124216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</w:t>
            </w:r>
            <w:r>
              <w:rPr>
                <w:color w:val="FF8080"/>
              </w:rPr>
              <w:t>QMessageBox</w:t>
            </w:r>
            <w:r>
              <w:t>::warning(</w:t>
            </w:r>
            <w:r>
              <w:rPr>
                <w:i/>
                <w:iCs/>
                <w:color w:val="45C6D6"/>
              </w:rPr>
              <w:t>this</w:t>
            </w:r>
            <w:r>
              <w:t>,tr(</w:t>
            </w:r>
            <w:r>
              <w:rPr>
                <w:color w:val="D69545"/>
              </w:rPr>
              <w:t>"警告信息"</w:t>
            </w:r>
            <w:r>
              <w:t>),tr(</w:t>
            </w:r>
            <w:r>
              <w:rPr>
                <w:color w:val="D69545"/>
              </w:rPr>
              <w:t>"非法操作：这不是你的账号"</w:t>
            </w:r>
            <w:r>
              <w:t>));</w:t>
            </w:r>
          </w:p>
          <w:p w14:paraId="137E2D06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</w:t>
            </w:r>
            <w:r>
              <w:rPr>
                <w:i/>
                <w:iCs/>
                <w:color w:val="45C6D6"/>
              </w:rPr>
              <w:t>return</w:t>
            </w:r>
            <w:r>
              <w:t>;</w:t>
            </w:r>
          </w:p>
          <w:p w14:paraId="6A91E95D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t>}</w:t>
            </w:r>
          </w:p>
          <w:p w14:paraId="7AB278BC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rPr>
                <w:color w:val="9AA7D6"/>
              </w:rPr>
              <w:t>ddww</w:t>
            </w:r>
            <w:r>
              <w:t>[</w:t>
            </w:r>
            <w:r>
              <w:rPr>
                <w:color w:val="8A602C"/>
              </w:rPr>
              <w:t>0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D69AA7"/>
              </w:rPr>
              <w:t>char</w:t>
            </w:r>
            <w:r>
              <w:t>)</w:t>
            </w:r>
            <w:r>
              <w:rPr>
                <w:color w:val="D6BB9A"/>
              </w:rPr>
              <w:t>i+</w:t>
            </w:r>
            <w:r>
              <w:rPr>
                <w:color w:val="8A602C"/>
              </w:rPr>
              <w:t>48</w:t>
            </w:r>
            <w:r>
              <w:t>;</w:t>
            </w:r>
          </w:p>
          <w:p w14:paraId="2BCED057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rPr>
                <w:color w:val="9AA7D6"/>
              </w:rPr>
              <w:t>ddww</w:t>
            </w:r>
            <w:r>
              <w:t>[</w:t>
            </w:r>
            <w:r>
              <w:rPr>
                <w:color w:val="8A602C"/>
              </w:rPr>
              <w:t>1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t>ui-&gt;amount_qu-&gt;text();</w:t>
            </w:r>
          </w:p>
          <w:p w14:paraId="381B5FD0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rPr>
                <w:color w:val="9AA7D6"/>
              </w:rPr>
              <w:t>ddww</w:t>
            </w:r>
            <w:r>
              <w:t>[</w:t>
            </w:r>
            <w:r>
              <w:rPr>
                <w:color w:val="8A602C"/>
              </w:rPr>
              <w:t>2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t>ui-&gt;desc_qu-&gt;text();</w:t>
            </w:r>
          </w:p>
          <w:p w14:paraId="0D378FF9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rPr>
                <w:color w:val="FF8080"/>
              </w:rPr>
              <w:t>InsideWindow</w:t>
            </w:r>
            <w:r>
              <w:t>::backMain(</w:t>
            </w:r>
            <w:r>
              <w:rPr>
                <w:color w:val="D69545"/>
              </w:rPr>
              <w:t>'w'</w:t>
            </w:r>
            <w:r>
              <w:t>,</w:t>
            </w:r>
            <w:r>
              <w:rPr>
                <w:i/>
                <w:iCs/>
                <w:color w:val="45C6D6"/>
              </w:rPr>
              <w:t>false</w:t>
            </w:r>
            <w:r>
              <w:t>);</w:t>
            </w:r>
          </w:p>
          <w:p w14:paraId="279AFC08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rPr>
                <w:i/>
                <w:iCs/>
                <w:color w:val="45C6D6"/>
              </w:rPr>
              <w:t>return</w:t>
            </w:r>
            <w:r>
              <w:t>;</w:t>
            </w:r>
          </w:p>
          <w:p w14:paraId="7FC377B3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t>}</w:t>
            </w:r>
          </w:p>
          <w:p w14:paraId="08D40218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}</w:t>
            </w:r>
          </w:p>
          <w:p w14:paraId="48611422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QMessageBox</w:t>
            </w:r>
            <w:r>
              <w:t>::warning(</w:t>
            </w:r>
            <w:r>
              <w:rPr>
                <w:i/>
                <w:iCs/>
                <w:color w:val="45C6D6"/>
              </w:rPr>
              <w:t>this</w:t>
            </w:r>
            <w:r>
              <w:t>,tr(</w:t>
            </w:r>
            <w:r>
              <w:rPr>
                <w:color w:val="D69545"/>
              </w:rPr>
              <w:t>"警告信息"</w:t>
            </w:r>
            <w:r>
              <w:t>),tr(</w:t>
            </w:r>
            <w:r>
              <w:rPr>
                <w:color w:val="D69545"/>
              </w:rPr>
              <w:t>"系统中找不到此账号"</w:t>
            </w:r>
            <w:r>
              <w:t>));</w:t>
            </w:r>
          </w:p>
          <w:p w14:paraId="4F4E25C8" w14:textId="77777777" w:rsidR="00D62766" w:rsidRDefault="00D62766" w:rsidP="00D62766">
            <w:pPr>
              <w:pStyle w:val="HTML"/>
            </w:pPr>
            <w:r>
              <w:t>}</w:t>
            </w:r>
          </w:p>
          <w:p w14:paraId="040C43CD" w14:textId="77777777" w:rsidR="00D62766" w:rsidRDefault="00D62766" w:rsidP="00D62766">
            <w:pPr>
              <w:pStyle w:val="HTML"/>
            </w:pPr>
          </w:p>
          <w:p w14:paraId="6591B04A" w14:textId="77777777" w:rsidR="00D62766" w:rsidRDefault="00D62766" w:rsidP="00D62766">
            <w:pPr>
              <w:pStyle w:val="HTML"/>
            </w:pP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InsideWindow</w:t>
            </w:r>
            <w:r>
              <w:t>::</w:t>
            </w:r>
            <w:r>
              <w:rPr>
                <w:b/>
                <w:bCs/>
              </w:rPr>
              <w:t>on_pushButton_gdbmriqi_clicked</w:t>
            </w:r>
            <w:r>
              <w:t>()</w:t>
            </w:r>
          </w:p>
          <w:p w14:paraId="2124F627" w14:textId="77777777" w:rsidR="00D62766" w:rsidRDefault="00D62766" w:rsidP="00D62766">
            <w:pPr>
              <w:pStyle w:val="HTML"/>
            </w:pPr>
            <w:r>
              <w:t>{</w:t>
            </w:r>
          </w:p>
          <w:p w14:paraId="220405E5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9AA7D6"/>
              </w:rPr>
              <w:t>day_change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t>ui-&gt;day_change-&gt;text().toInt();</w:t>
            </w:r>
          </w:p>
          <w:p w14:paraId="0F62DFDC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InsideWindow</w:t>
            </w:r>
            <w:r>
              <w:t>::backMain(</w:t>
            </w:r>
            <w:r>
              <w:rPr>
                <w:color w:val="D69545"/>
              </w:rPr>
              <w:t>'c'</w:t>
            </w:r>
            <w:r>
              <w:t>,</w:t>
            </w:r>
            <w:r>
              <w:rPr>
                <w:i/>
                <w:iCs/>
                <w:color w:val="45C6D6"/>
              </w:rPr>
              <w:t>false</w:t>
            </w:r>
            <w:r>
              <w:t>);</w:t>
            </w:r>
          </w:p>
          <w:p w14:paraId="5F32C134" w14:textId="77777777" w:rsidR="00D62766" w:rsidRDefault="00D62766" w:rsidP="00D62766">
            <w:pPr>
              <w:pStyle w:val="HTML"/>
            </w:pPr>
            <w:r>
              <w:t>}</w:t>
            </w:r>
          </w:p>
          <w:p w14:paraId="392AD044" w14:textId="77777777" w:rsidR="00D62766" w:rsidRDefault="00D62766" w:rsidP="00D62766">
            <w:pPr>
              <w:pStyle w:val="HTML"/>
            </w:pPr>
          </w:p>
          <w:p w14:paraId="3A849B84" w14:textId="77777777" w:rsidR="00D62766" w:rsidRDefault="00D62766" w:rsidP="00D62766">
            <w:pPr>
              <w:pStyle w:val="HTML"/>
            </w:pP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InsideWindow</w:t>
            </w:r>
            <w:r>
              <w:t>::</w:t>
            </w:r>
            <w:r>
              <w:rPr>
                <w:b/>
                <w:bCs/>
              </w:rPr>
              <w:t>on_pushButton_jbruxxgeyt_clicked</w:t>
            </w:r>
            <w:r>
              <w:t>()</w:t>
            </w:r>
          </w:p>
          <w:p w14:paraId="0C4EF67D" w14:textId="77777777" w:rsidR="00D62766" w:rsidRDefault="00D62766" w:rsidP="00D62766">
            <w:pPr>
              <w:pStyle w:val="HTML"/>
            </w:pPr>
            <w:r>
              <w:t>{</w:t>
            </w:r>
          </w:p>
          <w:p w14:paraId="4C52E397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InsideWindow</w:t>
            </w:r>
            <w:r>
              <w:t>::backMain(</w:t>
            </w:r>
            <w:r>
              <w:rPr>
                <w:color w:val="D69545"/>
              </w:rPr>
              <w:t>'n'</w:t>
            </w:r>
            <w:r>
              <w:t>,</w:t>
            </w:r>
            <w:r>
              <w:rPr>
                <w:i/>
                <w:iCs/>
                <w:color w:val="45C6D6"/>
              </w:rPr>
              <w:t>false</w:t>
            </w:r>
            <w:r>
              <w:t>);</w:t>
            </w:r>
          </w:p>
          <w:p w14:paraId="22F1EAF4" w14:textId="77777777" w:rsidR="00D62766" w:rsidRDefault="00D62766" w:rsidP="00D62766">
            <w:pPr>
              <w:pStyle w:val="HTML"/>
            </w:pPr>
            <w:r>
              <w:t>}</w:t>
            </w:r>
          </w:p>
          <w:p w14:paraId="35CF56FA" w14:textId="77777777" w:rsidR="00D62766" w:rsidRDefault="00D62766" w:rsidP="00D62766">
            <w:pPr>
              <w:pStyle w:val="HTML"/>
            </w:pPr>
          </w:p>
          <w:p w14:paraId="6E488178" w14:textId="77777777" w:rsidR="00D62766" w:rsidRDefault="00D62766" w:rsidP="00D62766">
            <w:pPr>
              <w:pStyle w:val="HTML"/>
            </w:pP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InsideWindow</w:t>
            </w:r>
            <w:r>
              <w:t>::</w:t>
            </w:r>
            <w:r>
              <w:rPr>
                <w:b/>
                <w:bCs/>
              </w:rPr>
              <w:t>on_pushButton_iaxyxbxi_clicked</w:t>
            </w:r>
            <w:r>
              <w:t>()</w:t>
            </w:r>
          </w:p>
          <w:p w14:paraId="6E9BD1D3" w14:textId="77777777" w:rsidR="00D62766" w:rsidRDefault="00D62766" w:rsidP="00D62766">
            <w:pPr>
              <w:pStyle w:val="HTML"/>
            </w:pPr>
            <w:r>
              <w:t>{</w:t>
            </w:r>
          </w:p>
          <w:p w14:paraId="6ACD87F5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InsideWindow</w:t>
            </w:r>
            <w:r>
              <w:t>::backMain(</w:t>
            </w:r>
            <w:r>
              <w:rPr>
                <w:color w:val="D69545"/>
              </w:rPr>
              <w:t>'s'</w:t>
            </w:r>
            <w:r>
              <w:t>,</w:t>
            </w:r>
            <w:r>
              <w:rPr>
                <w:i/>
                <w:iCs/>
                <w:color w:val="45C6D6"/>
              </w:rPr>
              <w:t>false</w:t>
            </w:r>
            <w:r>
              <w:t>);</w:t>
            </w:r>
          </w:p>
          <w:p w14:paraId="69E5A907" w14:textId="77777777" w:rsidR="00D62766" w:rsidRDefault="00D62766" w:rsidP="00D62766">
            <w:pPr>
              <w:pStyle w:val="HTML"/>
            </w:pPr>
            <w:r>
              <w:t>}</w:t>
            </w:r>
          </w:p>
          <w:p w14:paraId="2A926875" w14:textId="77777777" w:rsidR="00D62766" w:rsidRDefault="00D62766" w:rsidP="00D62766">
            <w:pPr>
              <w:pStyle w:val="HTML"/>
            </w:pPr>
          </w:p>
          <w:p w14:paraId="4DBE0E18" w14:textId="77777777" w:rsidR="00D62766" w:rsidRDefault="00D62766" w:rsidP="00D62766">
            <w:pPr>
              <w:pStyle w:val="HTML"/>
            </w:pP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InsideWindow</w:t>
            </w:r>
            <w:r>
              <w:t>::</w:t>
            </w:r>
            <w:r>
              <w:rPr>
                <w:b/>
                <w:bCs/>
              </w:rPr>
              <w:t>on_pushButton_iaxyvhmu_clicked</w:t>
            </w:r>
            <w:r>
              <w:t>()</w:t>
            </w:r>
          </w:p>
          <w:p w14:paraId="0F2F9466" w14:textId="77777777" w:rsidR="00D62766" w:rsidRDefault="00D62766" w:rsidP="00D62766">
            <w:pPr>
              <w:pStyle w:val="HTML"/>
            </w:pPr>
            <w:r>
              <w:t>{</w:t>
            </w:r>
          </w:p>
          <w:p w14:paraId="2F5CD330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9AA7D6"/>
              </w:rPr>
              <w:t>q1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Date</w:t>
            </w:r>
            <w:r>
              <w:t>(ui-&gt;dateEdit1-&gt;date().year(),</w:t>
            </w:r>
            <w:r>
              <w:rPr>
                <w:color w:val="BEC0C2"/>
              </w:rPr>
              <w:t xml:space="preserve"> </w:t>
            </w:r>
            <w:r>
              <w:t>ui-&gt;dateEdit1-&gt;date().month(),</w:t>
            </w:r>
            <w:r>
              <w:rPr>
                <w:color w:val="BEC0C2"/>
              </w:rPr>
              <w:t xml:space="preserve"> </w:t>
            </w:r>
            <w:r>
              <w:t>ui-&gt;dateEdit1-&gt;date().day());</w:t>
            </w:r>
          </w:p>
          <w:p w14:paraId="171EB2E1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9AA7D6"/>
              </w:rPr>
              <w:t>q2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Date</w:t>
            </w:r>
            <w:r>
              <w:t>(ui-&gt;dateEdit2-&gt;date().year(),</w:t>
            </w:r>
            <w:r>
              <w:rPr>
                <w:color w:val="BEC0C2"/>
              </w:rPr>
              <w:t xml:space="preserve"> </w:t>
            </w:r>
            <w:r>
              <w:t>ui-&gt;dateEdit2-&gt;date().month(),</w:t>
            </w:r>
            <w:r>
              <w:rPr>
                <w:color w:val="BEC0C2"/>
              </w:rPr>
              <w:t xml:space="preserve"> </w:t>
            </w:r>
            <w:r>
              <w:t>ui-&gt;dateEdit2-&gt;date().day());</w:t>
            </w:r>
          </w:p>
          <w:p w14:paraId="0FC11E6F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InsideWindow</w:t>
            </w:r>
            <w:r>
              <w:t>::backMain(</w:t>
            </w:r>
            <w:r>
              <w:rPr>
                <w:color w:val="D69545"/>
              </w:rPr>
              <w:t>'q'</w:t>
            </w:r>
            <w:r>
              <w:t>,</w:t>
            </w:r>
            <w:r>
              <w:rPr>
                <w:i/>
                <w:iCs/>
                <w:color w:val="45C6D6"/>
              </w:rPr>
              <w:t>false</w:t>
            </w:r>
            <w:r>
              <w:t>);</w:t>
            </w:r>
          </w:p>
          <w:p w14:paraId="7EB940BE" w14:textId="77777777" w:rsidR="00D62766" w:rsidRDefault="00D62766" w:rsidP="00D62766">
            <w:pPr>
              <w:pStyle w:val="HTML"/>
            </w:pPr>
            <w:r>
              <w:t>}</w:t>
            </w:r>
          </w:p>
          <w:p w14:paraId="23F5B09C" w14:textId="77777777" w:rsidR="00D62766" w:rsidRDefault="00D62766" w:rsidP="00D62766">
            <w:pPr>
              <w:pStyle w:val="HTML"/>
            </w:pPr>
          </w:p>
          <w:p w14:paraId="2385269E" w14:textId="77777777" w:rsidR="00D62766" w:rsidRDefault="00D62766" w:rsidP="00D62766">
            <w:pPr>
              <w:pStyle w:val="HTML"/>
            </w:pPr>
            <w:r>
              <w:rPr>
                <w:i/>
                <w:iCs/>
                <w:color w:val="A8ABB0"/>
              </w:rPr>
              <w:t>//wulmwh212bjwhgricvizo.veuiyigeuvyb.</w:t>
            </w:r>
          </w:p>
          <w:p w14:paraId="46273BFD" w14:textId="77777777" w:rsidR="00D62766" w:rsidRDefault="00D62766" w:rsidP="00D62766">
            <w:pPr>
              <w:pStyle w:val="HTML"/>
            </w:pPr>
          </w:p>
          <w:p w14:paraId="6A35226A" w14:textId="77777777" w:rsidR="00D62766" w:rsidRDefault="00D62766" w:rsidP="00D62766">
            <w:pPr>
              <w:pStyle w:val="HTML"/>
            </w:pP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InsideWindow</w:t>
            </w:r>
            <w:r>
              <w:t>::</w:t>
            </w:r>
            <w:r>
              <w:rPr>
                <w:b/>
                <w:bCs/>
              </w:rPr>
              <w:t>jisrBro2</w:t>
            </w:r>
            <w:r>
              <w:t>(){</w:t>
            </w:r>
          </w:p>
          <w:p w14:paraId="13761D9E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9AA7"/>
              </w:rPr>
              <w:t>double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ykhr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</w:t>
            </w:r>
            <w:r>
              <w:t>;</w:t>
            </w:r>
          </w:p>
          <w:p w14:paraId="355AF976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9AA7"/>
              </w:rPr>
              <w:t>double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uzru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viiu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</w:t>
            </w:r>
            <w:r>
              <w:t>;</w:t>
            </w:r>
          </w:p>
          <w:p w14:paraId="7E20ED25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for</w:t>
            </w:r>
            <w:r>
              <w:t>(</w:t>
            </w:r>
            <w:r>
              <w:rPr>
                <w:color w:val="D69AA7"/>
              </w:rPr>
              <w:t>unsigned</w:t>
            </w:r>
            <w:r>
              <w:rPr>
                <w:color w:val="BEC0C2"/>
              </w:rPr>
              <w:t xml:space="preserve"> </w:t>
            </w:r>
            <w:r>
              <w:rPr>
                <w:color w:val="D69AA7"/>
              </w:rPr>
              <w:t>int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</w:t>
            </w:r>
            <w:r>
              <w:t>=</w:t>
            </w:r>
            <w:r>
              <w:rPr>
                <w:color w:val="8A602C"/>
              </w:rPr>
              <w:t>0</w:t>
            </w:r>
            <w:r>
              <w:t>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accounts</w:t>
            </w:r>
            <w:r>
              <w:t>.size();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i++</w:t>
            </w:r>
            <w:r>
              <w:t>){</w:t>
            </w:r>
          </w:p>
          <w:p w14:paraId="50369702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9AA7D6"/>
              </w:rPr>
              <w:t>accounts</w:t>
            </w:r>
            <w:r>
              <w:rPr>
                <w:color w:val="D6BB9A"/>
              </w:rPr>
              <w:t>[i]</w:t>
            </w:r>
            <w:r>
              <w:t>-&gt;getUser()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==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MainWindow</w:t>
            </w:r>
            <w:r>
              <w:t>::</w:t>
            </w:r>
            <w:r>
              <w:rPr>
                <w:color w:val="9AA7D6"/>
              </w:rPr>
              <w:t>Log_on_User</w:t>
            </w:r>
            <w:r>
              <w:t>){</w:t>
            </w:r>
          </w:p>
          <w:p w14:paraId="594BF739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9AA7D6"/>
              </w:rPr>
              <w:t>accounts</w:t>
            </w:r>
            <w:r>
              <w:rPr>
                <w:color w:val="D6BB9A"/>
              </w:rPr>
              <w:t>[i]</w:t>
            </w:r>
            <w:r>
              <w:t>-&gt;</w:t>
            </w:r>
            <w:r>
              <w:rPr>
                <w:i/>
                <w:iCs/>
              </w:rPr>
              <w:t>s_or_c</w:t>
            </w:r>
            <w:r>
              <w:t>()){</w:t>
            </w:r>
            <w:r>
              <w:rPr>
                <w:i/>
                <w:iCs/>
                <w:color w:val="A8ABB0"/>
              </w:rPr>
              <w:t>//信用卡</w:t>
            </w:r>
          </w:p>
          <w:p w14:paraId="52583B32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    </w:t>
            </w:r>
            <w:r>
              <w:rPr>
                <w:color w:val="D6BB9A"/>
              </w:rPr>
              <w:t>ykhr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+=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accounts</w:t>
            </w:r>
            <w:r>
              <w:rPr>
                <w:color w:val="D6BB9A"/>
              </w:rPr>
              <w:t>[i]</w:t>
            </w:r>
            <w:r>
              <w:t>-&gt;</w:t>
            </w:r>
            <w:r>
              <w:rPr>
                <w:i/>
                <w:iCs/>
              </w:rPr>
              <w:t>getDebt</w:t>
            </w:r>
            <w:r>
              <w:t>();</w:t>
            </w:r>
          </w:p>
          <w:p w14:paraId="1DE3BFD0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t>}</w:t>
            </w:r>
          </w:p>
          <w:p w14:paraId="45424F73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t>}</w:t>
            </w:r>
          </w:p>
          <w:p w14:paraId="1BEED428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}</w:t>
            </w:r>
          </w:p>
          <w:p w14:paraId="344DD328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A8ABB0"/>
              </w:rPr>
              <w:t>//cout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date.getYear()&lt;&lt;date.getMonth()-1&lt;&lt;1</w:t>
            </w:r>
          </w:p>
          <w:p w14:paraId="28AA6A18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BB9A"/>
              </w:rPr>
              <w:t>uzru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Account</w:t>
            </w:r>
            <w:r>
              <w:t>::iaxy_uzru(</w:t>
            </w:r>
            <w:r>
              <w:rPr>
                <w:color w:val="FF8080"/>
              </w:rPr>
              <w:t>Date</w:t>
            </w:r>
            <w:r>
              <w:t>(</w:t>
            </w:r>
            <w:r>
              <w:rPr>
                <w:color w:val="9AA7D6"/>
              </w:rPr>
              <w:t>date</w:t>
            </w:r>
            <w:r>
              <w:t>.getYear(),</w:t>
            </w:r>
            <w:r>
              <w:rPr>
                <w:color w:val="9AA7D6"/>
              </w:rPr>
              <w:t>date</w:t>
            </w:r>
            <w:r>
              <w:t>.getMonth(),</w:t>
            </w:r>
            <w:r>
              <w:rPr>
                <w:color w:val="8A602C"/>
              </w:rPr>
              <w:t>1</w:t>
            </w:r>
            <w:r>
              <w:t>),</w:t>
            </w:r>
            <w:r>
              <w:rPr>
                <w:color w:val="FF8080"/>
              </w:rPr>
              <w:t>Date</w:t>
            </w:r>
            <w:r>
              <w:t>(</w:t>
            </w:r>
            <w:r>
              <w:rPr>
                <w:color w:val="9AA7D6"/>
              </w:rPr>
              <w:t>date</w:t>
            </w:r>
            <w:r>
              <w:t>.getYear(),</w:t>
            </w:r>
            <w:r>
              <w:rPr>
                <w:color w:val="9AA7D6"/>
              </w:rPr>
              <w:t>date</w:t>
            </w:r>
            <w:r>
              <w:t>.getMonth(),</w:t>
            </w:r>
            <w:r>
              <w:rPr>
                <w:color w:val="9AA7D6"/>
              </w:rPr>
              <w:t>date</w:t>
            </w:r>
            <w:r>
              <w:t>.getMaxDay()),</w:t>
            </w:r>
            <w:r>
              <w:rPr>
                <w:color w:val="FF8080"/>
              </w:rPr>
              <w:t>MainWindow</w:t>
            </w:r>
            <w:r>
              <w:t>::</w:t>
            </w:r>
            <w:r>
              <w:rPr>
                <w:color w:val="9AA7D6"/>
              </w:rPr>
              <w:t>Log_on_User</w:t>
            </w:r>
            <w:r>
              <w:t>);</w:t>
            </w:r>
          </w:p>
          <w:p w14:paraId="2CB4D5EA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BB9A"/>
              </w:rPr>
              <w:t>viiu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Account</w:t>
            </w:r>
            <w:r>
              <w:t>::iaxy_viiu(</w:t>
            </w:r>
            <w:r>
              <w:rPr>
                <w:color w:val="FF8080"/>
              </w:rPr>
              <w:t>Date</w:t>
            </w:r>
            <w:r>
              <w:t>(</w:t>
            </w:r>
            <w:r>
              <w:rPr>
                <w:color w:val="9AA7D6"/>
              </w:rPr>
              <w:t>date</w:t>
            </w:r>
            <w:r>
              <w:t>.getYear(),</w:t>
            </w:r>
            <w:r>
              <w:rPr>
                <w:color w:val="9AA7D6"/>
              </w:rPr>
              <w:t>date</w:t>
            </w:r>
            <w:r>
              <w:t>.getMonth(),</w:t>
            </w:r>
            <w:r>
              <w:rPr>
                <w:color w:val="8A602C"/>
              </w:rPr>
              <w:t>1</w:t>
            </w:r>
            <w:r>
              <w:t>),</w:t>
            </w:r>
            <w:r>
              <w:rPr>
                <w:color w:val="FF8080"/>
              </w:rPr>
              <w:t>Date</w:t>
            </w:r>
            <w:r>
              <w:t>(</w:t>
            </w:r>
            <w:r>
              <w:rPr>
                <w:color w:val="9AA7D6"/>
              </w:rPr>
              <w:t>date</w:t>
            </w:r>
            <w:r>
              <w:t>.getYear(),</w:t>
            </w:r>
            <w:r>
              <w:rPr>
                <w:color w:val="9AA7D6"/>
              </w:rPr>
              <w:t>date</w:t>
            </w:r>
            <w:r>
              <w:t>.getMonth(),</w:t>
            </w:r>
            <w:r>
              <w:rPr>
                <w:color w:val="9AA7D6"/>
              </w:rPr>
              <w:t>date</w:t>
            </w:r>
            <w:r>
              <w:t>.getMaxDay()),</w:t>
            </w:r>
            <w:r>
              <w:rPr>
                <w:color w:val="FF8080"/>
              </w:rPr>
              <w:t>MainWindow</w:t>
            </w:r>
            <w:r>
              <w:t>::</w:t>
            </w:r>
            <w:r>
              <w:rPr>
                <w:color w:val="9AA7D6"/>
              </w:rPr>
              <w:t>Log_on_User</w:t>
            </w:r>
            <w:r>
              <w:t>);</w:t>
            </w:r>
          </w:p>
          <w:p w14:paraId="307F3884" w14:textId="77777777" w:rsidR="00D62766" w:rsidRDefault="00D62766" w:rsidP="00D6276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9AA7D6"/>
              </w:rPr>
              <w:t>iw</w:t>
            </w:r>
            <w:r>
              <w:t>-&gt;ui-&gt;textBrowser2-&gt;append(</w:t>
            </w:r>
            <w:r>
              <w:rPr>
                <w:color w:val="FF8080"/>
              </w:rPr>
              <w:t>QString</w:t>
            </w:r>
            <w:r>
              <w:t>::fromStdString(</w:t>
            </w:r>
            <w:r>
              <w:rPr>
                <w:color w:val="D69545"/>
              </w:rPr>
              <w:t>"本月应还："</w:t>
            </w:r>
            <w:r>
              <w:rPr>
                <w:color w:val="D6BB9A"/>
              </w:rPr>
              <w:t>+</w:t>
            </w:r>
            <w:r>
              <w:t>to_string(</w:t>
            </w:r>
            <w:r>
              <w:rPr>
                <w:color w:val="D6BB9A"/>
              </w:rPr>
              <w:t>ykhr</w:t>
            </w:r>
            <w:r>
              <w:t>)</w:t>
            </w:r>
            <w:r>
              <w:rPr>
                <w:color w:val="D6BB9A"/>
              </w:rPr>
              <w:t>+</w:t>
            </w:r>
            <w:r>
              <w:rPr>
                <w:color w:val="D69545"/>
              </w:rPr>
              <w:t>" 本月收入："</w:t>
            </w:r>
            <w:r>
              <w:rPr>
                <w:color w:val="D6BB9A"/>
              </w:rPr>
              <w:t>+</w:t>
            </w:r>
            <w:r>
              <w:t>to_string(</w:t>
            </w:r>
            <w:r>
              <w:rPr>
                <w:color w:val="D6BB9A"/>
              </w:rPr>
              <w:t>uzru</w:t>
            </w:r>
            <w:r>
              <w:t>)</w:t>
            </w:r>
            <w:r>
              <w:rPr>
                <w:color w:val="D6BB9A"/>
              </w:rPr>
              <w:t>+</w:t>
            </w:r>
            <w:r>
              <w:rPr>
                <w:color w:val="D69545"/>
              </w:rPr>
              <w:t>" 本月支出"</w:t>
            </w:r>
            <w:r>
              <w:rPr>
                <w:color w:val="D6BB9A"/>
              </w:rPr>
              <w:t>+</w:t>
            </w:r>
            <w:r>
              <w:t>to_string(</w:t>
            </w:r>
            <w:r>
              <w:rPr>
                <w:color w:val="D6BB9A"/>
              </w:rPr>
              <w:t>viiu</w:t>
            </w:r>
            <w:r>
              <w:t>)));</w:t>
            </w:r>
          </w:p>
          <w:p w14:paraId="1BA7F6DF" w14:textId="77777777" w:rsidR="00D62766" w:rsidRDefault="00D62766" w:rsidP="00D62766">
            <w:pPr>
              <w:pStyle w:val="HTML"/>
            </w:pPr>
            <w:r>
              <w:t>}</w:t>
            </w:r>
          </w:p>
          <w:p w14:paraId="437561C7" w14:textId="77777777" w:rsidR="00D62766" w:rsidRDefault="00D62766" w:rsidP="00A40215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448004A1" w14:textId="77777777" w:rsidR="00FB0278" w:rsidRDefault="00FB0278" w:rsidP="00A40215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/</w:t>
            </w:r>
            <w:r>
              <w:rPr>
                <w:rFonts w:ascii="Times New Roman" w:hAnsi="Times New Roman" w:cs="Times New Roman"/>
              </w:rPr>
              <w:t>/mainwindow.h</w:t>
            </w:r>
          </w:p>
          <w:p w14:paraId="6BBD825C" w14:textId="77777777" w:rsidR="00FB0278" w:rsidRDefault="00FB0278" w:rsidP="00FB0278">
            <w:pPr>
              <w:pStyle w:val="HTML"/>
            </w:pPr>
            <w:r>
              <w:t>#</w:t>
            </w:r>
            <w:r>
              <w:rPr>
                <w:color w:val="FF6AAD"/>
              </w:rPr>
              <w:t>ifndef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MAINWINDOW_H</w:t>
            </w:r>
          </w:p>
          <w:p w14:paraId="603EF0F7" w14:textId="77777777" w:rsidR="00FB0278" w:rsidRDefault="00FB0278" w:rsidP="00FB0278">
            <w:pPr>
              <w:pStyle w:val="HTML"/>
            </w:pPr>
            <w:r>
              <w:t>#</w:t>
            </w:r>
            <w:r>
              <w:rPr>
                <w:color w:val="FF6AAD"/>
              </w:rPr>
              <w:t>define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MAINWINDOW_H</w:t>
            </w:r>
          </w:p>
          <w:p w14:paraId="69AF2326" w14:textId="77777777" w:rsidR="00FB0278" w:rsidRDefault="00FB0278" w:rsidP="00FB0278">
            <w:pPr>
              <w:pStyle w:val="HTML"/>
            </w:pPr>
          </w:p>
          <w:p w14:paraId="7EE44676" w14:textId="77777777" w:rsidR="00FB0278" w:rsidRDefault="00FB0278" w:rsidP="00FB0278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t>&lt;</w:t>
            </w:r>
            <w:r>
              <w:rPr>
                <w:color w:val="D69545"/>
              </w:rPr>
              <w:t>QMainWindow</w:t>
            </w:r>
            <w:r>
              <w:t>&gt;</w:t>
            </w:r>
          </w:p>
          <w:p w14:paraId="16701F05" w14:textId="77777777" w:rsidR="00FB0278" w:rsidRDefault="00FB0278" w:rsidP="00FB0278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"vector"</w:t>
            </w:r>
          </w:p>
          <w:p w14:paraId="6662C9EC" w14:textId="77777777" w:rsidR="00FB0278" w:rsidRDefault="00FB0278" w:rsidP="00FB0278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"bankusers.h"</w:t>
            </w:r>
          </w:p>
          <w:p w14:paraId="76E94B08" w14:textId="77777777" w:rsidR="00FB0278" w:rsidRDefault="00FB0278" w:rsidP="00FB0278">
            <w:pPr>
              <w:pStyle w:val="HTML"/>
            </w:pPr>
          </w:p>
          <w:p w14:paraId="6EF06C1D" w14:textId="77777777" w:rsidR="00FB0278" w:rsidRDefault="00FB0278" w:rsidP="00FB0278">
            <w:pPr>
              <w:pStyle w:val="HTML"/>
            </w:pPr>
            <w:r>
              <w:rPr>
                <w:color w:val="FF6AAD"/>
              </w:rPr>
              <w:t>QT_BEGIN_NAMESPACE</w:t>
            </w:r>
          </w:p>
          <w:p w14:paraId="18707844" w14:textId="77777777" w:rsidR="00FB0278" w:rsidRDefault="00FB0278" w:rsidP="00FB0278">
            <w:pPr>
              <w:pStyle w:val="HTML"/>
            </w:pPr>
            <w:r>
              <w:rPr>
                <w:i/>
                <w:iCs/>
                <w:color w:val="45C6D6"/>
              </w:rPr>
              <w:t>namespace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  <w:color w:val="FF8080"/>
              </w:rPr>
              <w:t>Ui</w:t>
            </w:r>
            <w:r>
              <w:rPr>
                <w:color w:val="BEC0C2"/>
              </w:rPr>
              <w:t xml:space="preserve"> </w:t>
            </w:r>
            <w:r>
              <w:t>{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class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  <w:color w:val="FF8080"/>
              </w:rPr>
              <w:t>MainWindow</w:t>
            </w:r>
            <w:r>
              <w:t>;</w:t>
            </w:r>
            <w:r>
              <w:rPr>
                <w:color w:val="BEC0C2"/>
              </w:rPr>
              <w:t xml:space="preserve"> </w:t>
            </w:r>
            <w:r>
              <w:t>}</w:t>
            </w:r>
          </w:p>
          <w:p w14:paraId="2DC2998D" w14:textId="77777777" w:rsidR="00FB0278" w:rsidRDefault="00FB0278" w:rsidP="00FB0278">
            <w:pPr>
              <w:pStyle w:val="HTML"/>
            </w:pPr>
            <w:r>
              <w:rPr>
                <w:color w:val="FF6AAD"/>
              </w:rPr>
              <w:t>QT_END_NAMESPACE</w:t>
            </w:r>
          </w:p>
          <w:p w14:paraId="1D898FB1" w14:textId="77777777" w:rsidR="00FB0278" w:rsidRDefault="00FB0278" w:rsidP="00FB0278">
            <w:pPr>
              <w:pStyle w:val="HTML"/>
            </w:pPr>
          </w:p>
          <w:p w14:paraId="415A2822" w14:textId="77777777" w:rsidR="00FB0278" w:rsidRDefault="00FB0278" w:rsidP="00FB0278">
            <w:pPr>
              <w:pStyle w:val="HTML"/>
            </w:pPr>
            <w:r>
              <w:rPr>
                <w:i/>
                <w:iCs/>
                <w:color w:val="45C6D6"/>
              </w:rPr>
              <w:t>class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  <w:color w:val="FF8080"/>
              </w:rPr>
              <w:t>MainWindow</w:t>
            </w:r>
            <w:r>
              <w:rPr>
                <w:color w:val="BEC0C2"/>
              </w:rPr>
              <w:t xml:space="preserve"> </w:t>
            </w:r>
            <w:r>
              <w:t>: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public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QMainWindow</w:t>
            </w:r>
          </w:p>
          <w:p w14:paraId="3AC267FC" w14:textId="77777777" w:rsidR="00FB0278" w:rsidRDefault="00FB0278" w:rsidP="00FB0278">
            <w:pPr>
              <w:pStyle w:val="HTML"/>
            </w:pPr>
            <w:r>
              <w:t>{</w:t>
            </w:r>
          </w:p>
          <w:p w14:paraId="4F1BFAE6" w14:textId="77777777" w:rsidR="00FB0278" w:rsidRDefault="00FB0278" w:rsidP="00FB0278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Q_OBJECT</w:t>
            </w:r>
          </w:p>
          <w:p w14:paraId="7F7526E9" w14:textId="77777777" w:rsidR="00FB0278" w:rsidRDefault="00FB0278" w:rsidP="00FB0278">
            <w:pPr>
              <w:pStyle w:val="HTML"/>
            </w:pPr>
          </w:p>
          <w:p w14:paraId="4C62C549" w14:textId="77777777" w:rsidR="00FB0278" w:rsidRDefault="00FB0278" w:rsidP="00FB0278">
            <w:pPr>
              <w:pStyle w:val="HTML"/>
            </w:pPr>
            <w:r>
              <w:rPr>
                <w:i/>
                <w:iCs/>
                <w:color w:val="45C6D6"/>
              </w:rPr>
              <w:t>public</w:t>
            </w:r>
            <w:r>
              <w:t>:</w:t>
            </w:r>
          </w:p>
          <w:p w14:paraId="0437591D" w14:textId="77777777" w:rsidR="00FB0278" w:rsidRDefault="00FB0278" w:rsidP="00FB0278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static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string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Log_on_User</w:t>
            </w:r>
            <w:r>
              <w:t>;</w:t>
            </w:r>
          </w:p>
          <w:p w14:paraId="5A626DF9" w14:textId="77777777" w:rsidR="00FB0278" w:rsidRDefault="00FB0278" w:rsidP="00FB0278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b/>
                <w:bCs/>
              </w:rPr>
              <w:t>MainWindow</w:t>
            </w:r>
            <w:r>
              <w:t>(</w:t>
            </w:r>
            <w:r>
              <w:rPr>
                <w:color w:val="FF8080"/>
              </w:rPr>
              <w:t>QWidget</w:t>
            </w:r>
            <w:r>
              <w:rPr>
                <w:color w:val="BEC0C2"/>
              </w:rPr>
              <w:t xml:space="preserve"> </w:t>
            </w:r>
            <w:r>
              <w:t>*</w:t>
            </w:r>
            <w:r>
              <w:rPr>
                <w:color w:val="D6BB9A"/>
              </w:rPr>
              <w:t>parent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nullptr</w:t>
            </w:r>
            <w:r>
              <w:t>);</w:t>
            </w:r>
          </w:p>
          <w:p w14:paraId="0D21CB64" w14:textId="77777777" w:rsidR="00FB0278" w:rsidRDefault="00FB0278" w:rsidP="00FB0278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~</w:t>
            </w:r>
            <w:r>
              <w:rPr>
                <w:b/>
                <w:bCs/>
                <w:i/>
                <w:iCs/>
              </w:rPr>
              <w:t>MainWindow</w:t>
            </w:r>
            <w:r>
              <w:t>();</w:t>
            </w:r>
          </w:p>
          <w:p w14:paraId="64847E50" w14:textId="77777777" w:rsidR="00FB0278" w:rsidRDefault="00FB0278" w:rsidP="00FB0278">
            <w:pPr>
              <w:pStyle w:val="HTML"/>
            </w:pPr>
          </w:p>
          <w:p w14:paraId="49EEABBD" w14:textId="77777777" w:rsidR="00FB0278" w:rsidRDefault="00FB0278" w:rsidP="00FB0278">
            <w:pPr>
              <w:pStyle w:val="HTML"/>
            </w:pPr>
            <w:r>
              <w:rPr>
                <w:i/>
                <w:iCs/>
                <w:color w:val="45C6D6"/>
              </w:rPr>
              <w:t>private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slots</w:t>
            </w:r>
            <w:r>
              <w:t>:</w:t>
            </w:r>
          </w:p>
          <w:p w14:paraId="643F41FB" w14:textId="77777777" w:rsidR="00FB0278" w:rsidRDefault="00FB0278" w:rsidP="00FB0278">
            <w:pPr>
              <w:pStyle w:val="HTML"/>
            </w:pPr>
          </w:p>
          <w:p w14:paraId="69D32F98" w14:textId="77777777" w:rsidR="00FB0278" w:rsidRDefault="00FB0278" w:rsidP="00FB0278">
            <w:pPr>
              <w:pStyle w:val="HTML"/>
            </w:pPr>
          </w:p>
          <w:p w14:paraId="65D5CC42" w14:textId="77777777" w:rsidR="00FB0278" w:rsidRDefault="00FB0278" w:rsidP="00FB0278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</w:rPr>
              <w:t>on_registerID_clicked</w:t>
            </w:r>
            <w:r>
              <w:t>();</w:t>
            </w:r>
          </w:p>
          <w:p w14:paraId="5609EB59" w14:textId="77777777" w:rsidR="00FB0278" w:rsidRDefault="00FB0278" w:rsidP="00FB0278">
            <w:pPr>
              <w:pStyle w:val="HTML"/>
            </w:pPr>
          </w:p>
          <w:p w14:paraId="55969A56" w14:textId="77777777" w:rsidR="00FB0278" w:rsidRDefault="00FB0278" w:rsidP="00FB0278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</w:rPr>
              <w:t>on_log_onID_clicked</w:t>
            </w:r>
            <w:r>
              <w:t>();</w:t>
            </w:r>
          </w:p>
          <w:p w14:paraId="0DABA964" w14:textId="77777777" w:rsidR="00FB0278" w:rsidRDefault="00FB0278" w:rsidP="00FB0278">
            <w:pPr>
              <w:pStyle w:val="HTML"/>
            </w:pPr>
          </w:p>
          <w:p w14:paraId="0D8E1422" w14:textId="77777777" w:rsidR="00FB0278" w:rsidRDefault="00FB0278" w:rsidP="00FB0278">
            <w:pPr>
              <w:pStyle w:val="HTML"/>
            </w:pPr>
            <w:r>
              <w:rPr>
                <w:color w:val="FF6AAD"/>
              </w:rPr>
              <w:t>signals</w:t>
            </w:r>
            <w:r>
              <w:t>:</w:t>
            </w:r>
          </w:p>
          <w:p w14:paraId="1EA715AD" w14:textId="77777777" w:rsidR="00FB0278" w:rsidRDefault="00FB0278" w:rsidP="00FB0278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</w:rPr>
              <w:t>showInsideWindow</w:t>
            </w:r>
            <w:r>
              <w:t>();</w:t>
            </w:r>
          </w:p>
          <w:p w14:paraId="0AF73F9B" w14:textId="77777777" w:rsidR="00FB0278" w:rsidRDefault="00FB0278" w:rsidP="00FB0278">
            <w:pPr>
              <w:pStyle w:val="HTML"/>
            </w:pPr>
          </w:p>
          <w:p w14:paraId="4A4FC1CC" w14:textId="77777777" w:rsidR="00FB0278" w:rsidRDefault="00FB0278" w:rsidP="00FB0278">
            <w:pPr>
              <w:pStyle w:val="HTML"/>
            </w:pPr>
            <w:r>
              <w:rPr>
                <w:i/>
                <w:iCs/>
                <w:color w:val="45C6D6"/>
              </w:rPr>
              <w:t>private</w:t>
            </w:r>
            <w:r>
              <w:t>:</w:t>
            </w:r>
          </w:p>
          <w:p w14:paraId="70CA9A8E" w14:textId="77777777" w:rsidR="00FB0278" w:rsidRDefault="00FB0278" w:rsidP="00FB0278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Ui</w:t>
            </w:r>
            <w:r>
              <w:t>::</w:t>
            </w:r>
            <w:r>
              <w:rPr>
                <w:color w:val="FF8080"/>
              </w:rPr>
              <w:t>MainWindow</w:t>
            </w:r>
            <w:r>
              <w:rPr>
                <w:color w:val="BEC0C2"/>
              </w:rPr>
              <w:t xml:space="preserve"> </w:t>
            </w:r>
            <w:r>
              <w:t>*ui;</w:t>
            </w:r>
          </w:p>
          <w:p w14:paraId="2798258F" w14:textId="77777777" w:rsidR="00FB0278" w:rsidRDefault="00FB0278" w:rsidP="00FB0278">
            <w:pPr>
              <w:pStyle w:val="HTML"/>
            </w:pPr>
            <w:r>
              <w:rPr>
                <w:i/>
                <w:iCs/>
                <w:color w:val="45C6D6"/>
              </w:rPr>
              <w:t>protected</w:t>
            </w:r>
            <w:r>
              <w:t>:</w:t>
            </w:r>
          </w:p>
          <w:p w14:paraId="12E5AF0D" w14:textId="77777777" w:rsidR="00FB0278" w:rsidRDefault="00FB0278" w:rsidP="00FB0278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vector</w:t>
            </w:r>
            <w:r>
              <w:t>&lt;</w:t>
            </w:r>
            <w:r>
              <w:rPr>
                <w:color w:val="FF8080"/>
              </w:rPr>
              <w:t>BankUsers</w:t>
            </w:r>
            <w:r>
              <w:rPr>
                <w:color w:val="BEC0C2"/>
              </w:rPr>
              <w:t xml:space="preserve"> </w:t>
            </w:r>
            <w:r>
              <w:t>*&gt;</w:t>
            </w:r>
            <w:r>
              <w:rPr>
                <w:color w:val="BEC0C2"/>
              </w:rPr>
              <w:t xml:space="preserve"> </w:t>
            </w:r>
            <w:r>
              <w:t>bankUsers;</w:t>
            </w:r>
          </w:p>
          <w:p w14:paraId="10793FDF" w14:textId="77777777" w:rsidR="00FB0278" w:rsidRDefault="00FB0278" w:rsidP="00FB0278">
            <w:pPr>
              <w:pStyle w:val="HTML"/>
            </w:pPr>
            <w:r>
              <w:t>};</w:t>
            </w:r>
          </w:p>
          <w:p w14:paraId="1693FFB1" w14:textId="77777777" w:rsidR="00FB0278" w:rsidRDefault="00FB0278" w:rsidP="00FB0278">
            <w:pPr>
              <w:pStyle w:val="HTML"/>
            </w:pPr>
            <w:r>
              <w:t>#</w:t>
            </w:r>
            <w:r>
              <w:rPr>
                <w:color w:val="FF6AAD"/>
              </w:rPr>
              <w:t>endif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//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MAINWINDOW_H</w:t>
            </w:r>
          </w:p>
          <w:p w14:paraId="7AFFE6BF" w14:textId="77777777" w:rsidR="00FB0278" w:rsidRDefault="00FB0278" w:rsidP="00A40215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4216FA46" w14:textId="77777777" w:rsidR="00FB0278" w:rsidRDefault="00FB0278" w:rsidP="00A40215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1E963DAD" w14:textId="77777777" w:rsidR="00FB0278" w:rsidRDefault="00FB0278" w:rsidP="00A40215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//insidewindow.h</w:t>
            </w:r>
          </w:p>
          <w:p w14:paraId="65088551" w14:textId="77777777" w:rsidR="00FB0278" w:rsidRDefault="00FB0278" w:rsidP="00FB0278">
            <w:pPr>
              <w:pStyle w:val="HTML"/>
            </w:pPr>
            <w:r>
              <w:t>#</w:t>
            </w:r>
            <w:r>
              <w:rPr>
                <w:color w:val="FF6AAD"/>
              </w:rPr>
              <w:t>ifndef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INSIDEWINDOW_H</w:t>
            </w:r>
          </w:p>
          <w:p w14:paraId="12EF4E0B" w14:textId="77777777" w:rsidR="00FB0278" w:rsidRDefault="00FB0278" w:rsidP="00FB0278">
            <w:pPr>
              <w:pStyle w:val="HTML"/>
            </w:pPr>
            <w:r>
              <w:t>#</w:t>
            </w:r>
            <w:r>
              <w:rPr>
                <w:color w:val="FF6AAD"/>
              </w:rPr>
              <w:t>define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INSIDEWINDOW_H</w:t>
            </w:r>
          </w:p>
          <w:p w14:paraId="0191B8C4" w14:textId="77777777" w:rsidR="00FB0278" w:rsidRDefault="00FB0278" w:rsidP="00FB0278">
            <w:pPr>
              <w:pStyle w:val="HTML"/>
            </w:pPr>
          </w:p>
          <w:p w14:paraId="4E69F698" w14:textId="77777777" w:rsidR="00FB0278" w:rsidRDefault="00FB0278" w:rsidP="00FB0278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t>&lt;</w:t>
            </w:r>
            <w:r>
              <w:rPr>
                <w:color w:val="D69545"/>
              </w:rPr>
              <w:t>QMainWindow</w:t>
            </w:r>
            <w:r>
              <w:t>&gt;</w:t>
            </w:r>
          </w:p>
          <w:p w14:paraId="5225F252" w14:textId="77777777" w:rsidR="00FB0278" w:rsidRDefault="00FB0278" w:rsidP="00FB0278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"mainwindow.h"</w:t>
            </w:r>
          </w:p>
          <w:p w14:paraId="14CE1593" w14:textId="77777777" w:rsidR="00FB0278" w:rsidRDefault="00FB0278" w:rsidP="00FB0278">
            <w:pPr>
              <w:pStyle w:val="HTML"/>
            </w:pPr>
          </w:p>
          <w:p w14:paraId="411E5D74" w14:textId="77777777" w:rsidR="00FB0278" w:rsidRDefault="00FB0278" w:rsidP="00FB0278">
            <w:pPr>
              <w:pStyle w:val="HTML"/>
            </w:pPr>
            <w:r>
              <w:rPr>
                <w:i/>
                <w:iCs/>
                <w:color w:val="45C6D6"/>
              </w:rPr>
              <w:t>namespace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  <w:color w:val="FF8080"/>
              </w:rPr>
              <w:t>Ui</w:t>
            </w:r>
            <w:r>
              <w:rPr>
                <w:color w:val="BEC0C2"/>
              </w:rPr>
              <w:t xml:space="preserve"> </w:t>
            </w:r>
            <w:r>
              <w:t>{</w:t>
            </w:r>
          </w:p>
          <w:p w14:paraId="44F3F5B2" w14:textId="77777777" w:rsidR="00FB0278" w:rsidRDefault="00FB0278" w:rsidP="00FB0278">
            <w:pPr>
              <w:pStyle w:val="HTML"/>
            </w:pPr>
            <w:r>
              <w:rPr>
                <w:i/>
                <w:iCs/>
                <w:color w:val="45C6D6"/>
              </w:rPr>
              <w:t>class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  <w:color w:val="FF8080"/>
              </w:rPr>
              <w:t>InsideWindow</w:t>
            </w:r>
            <w:r>
              <w:t>;</w:t>
            </w:r>
          </w:p>
          <w:p w14:paraId="5E257D3D" w14:textId="77777777" w:rsidR="00FB0278" w:rsidRDefault="00FB0278" w:rsidP="00FB0278">
            <w:pPr>
              <w:pStyle w:val="HTML"/>
            </w:pPr>
            <w:r>
              <w:t>}</w:t>
            </w:r>
          </w:p>
          <w:p w14:paraId="5F426340" w14:textId="77777777" w:rsidR="00FB0278" w:rsidRDefault="00FB0278" w:rsidP="00FB0278">
            <w:pPr>
              <w:pStyle w:val="HTML"/>
            </w:pPr>
          </w:p>
          <w:p w14:paraId="10E68324" w14:textId="77777777" w:rsidR="00FB0278" w:rsidRDefault="00FB0278" w:rsidP="00FB0278">
            <w:pPr>
              <w:pStyle w:val="HTML"/>
            </w:pPr>
            <w:r>
              <w:rPr>
                <w:i/>
                <w:iCs/>
                <w:color w:val="45C6D6"/>
              </w:rPr>
              <w:t>class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  <w:color w:val="FF8080"/>
              </w:rPr>
              <w:t>InsideWindow</w:t>
            </w:r>
            <w:r>
              <w:rPr>
                <w:color w:val="BEC0C2"/>
              </w:rPr>
              <w:t xml:space="preserve"> </w:t>
            </w:r>
            <w:r>
              <w:t>: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public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MainWindow</w:t>
            </w:r>
          </w:p>
          <w:p w14:paraId="7641BD56" w14:textId="77777777" w:rsidR="00FB0278" w:rsidRDefault="00FB0278" w:rsidP="00FB0278">
            <w:pPr>
              <w:pStyle w:val="HTML"/>
            </w:pPr>
            <w:r>
              <w:t>{</w:t>
            </w:r>
          </w:p>
          <w:p w14:paraId="53099476" w14:textId="77777777" w:rsidR="00FB0278" w:rsidRDefault="00FB0278" w:rsidP="00FB0278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Q_OBJECT</w:t>
            </w:r>
          </w:p>
          <w:p w14:paraId="31915566" w14:textId="77777777" w:rsidR="00FB0278" w:rsidRDefault="00FB0278" w:rsidP="00FB0278">
            <w:pPr>
              <w:pStyle w:val="HTML"/>
            </w:pPr>
          </w:p>
          <w:p w14:paraId="2F85FE6D" w14:textId="77777777" w:rsidR="00FB0278" w:rsidRDefault="00FB0278" w:rsidP="00FB0278">
            <w:pPr>
              <w:pStyle w:val="HTML"/>
            </w:pPr>
            <w:r>
              <w:rPr>
                <w:i/>
                <w:iCs/>
                <w:color w:val="45C6D6"/>
              </w:rPr>
              <w:t>public</w:t>
            </w:r>
            <w:r>
              <w:t>:</w:t>
            </w:r>
          </w:p>
          <w:p w14:paraId="427E634E" w14:textId="77777777" w:rsidR="00FB0278" w:rsidRDefault="00FB0278" w:rsidP="00FB0278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explicit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</w:rPr>
              <w:t>InsideWindow</w:t>
            </w:r>
            <w:r>
              <w:t>(</w:t>
            </w:r>
            <w:r>
              <w:rPr>
                <w:color w:val="FF8080"/>
              </w:rPr>
              <w:t>QWidget</w:t>
            </w:r>
            <w:r>
              <w:rPr>
                <w:color w:val="BEC0C2"/>
              </w:rPr>
              <w:t xml:space="preserve"> </w:t>
            </w:r>
            <w:r>
              <w:t>*</w:t>
            </w:r>
            <w:r>
              <w:rPr>
                <w:color w:val="D6BB9A"/>
              </w:rPr>
              <w:t>parent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nullptr</w:t>
            </w:r>
            <w:r>
              <w:t>);</w:t>
            </w:r>
          </w:p>
          <w:p w14:paraId="05B47AA9" w14:textId="77777777" w:rsidR="00FB0278" w:rsidRDefault="00FB0278" w:rsidP="00FB0278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~</w:t>
            </w:r>
            <w:r>
              <w:rPr>
                <w:b/>
                <w:bCs/>
                <w:i/>
                <w:iCs/>
              </w:rPr>
              <w:t>InsideWindow</w:t>
            </w:r>
            <w:r>
              <w:t>();</w:t>
            </w:r>
          </w:p>
          <w:p w14:paraId="77D25845" w14:textId="77777777" w:rsidR="00FB0278" w:rsidRDefault="00FB0278" w:rsidP="00FB0278">
            <w:pPr>
              <w:pStyle w:val="HTML"/>
            </w:pPr>
          </w:p>
          <w:p w14:paraId="5B9135B8" w14:textId="77777777" w:rsidR="00FB0278" w:rsidRDefault="00FB0278" w:rsidP="00FB0278">
            <w:pPr>
              <w:pStyle w:val="HTML"/>
            </w:pPr>
            <w:r>
              <w:rPr>
                <w:i/>
                <w:iCs/>
                <w:color w:val="45C6D6"/>
              </w:rPr>
              <w:t>private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slots</w:t>
            </w:r>
            <w:r>
              <w:t>:</w:t>
            </w:r>
          </w:p>
          <w:p w14:paraId="6CC6A7FC" w14:textId="77777777" w:rsidR="00FB0278" w:rsidRDefault="00FB0278" w:rsidP="00FB0278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</w:rPr>
              <w:t>recvInsideWindow</w:t>
            </w:r>
            <w:r>
              <w:t>();</w:t>
            </w:r>
          </w:p>
          <w:p w14:paraId="1C276E14" w14:textId="77777777" w:rsidR="00FB0278" w:rsidRDefault="00FB0278" w:rsidP="00FB0278">
            <w:pPr>
              <w:pStyle w:val="HTML"/>
            </w:pPr>
          </w:p>
          <w:p w14:paraId="2FB6AEBD" w14:textId="77777777" w:rsidR="00FB0278" w:rsidRDefault="00FB0278" w:rsidP="00FB0278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</w:rPr>
              <w:t>on_pushButton_vhhu_clicked</w:t>
            </w:r>
            <w:r>
              <w:t>();</w:t>
            </w:r>
          </w:p>
          <w:p w14:paraId="0E5A485A" w14:textId="77777777" w:rsidR="00FB0278" w:rsidRDefault="00FB0278" w:rsidP="00FB0278">
            <w:pPr>
              <w:pStyle w:val="HTML"/>
            </w:pPr>
          </w:p>
          <w:p w14:paraId="3896674F" w14:textId="77777777" w:rsidR="00FB0278" w:rsidRDefault="00FB0278" w:rsidP="00FB0278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</w:rPr>
              <w:t>on_pushButton_cyqm_clicked</w:t>
            </w:r>
            <w:r>
              <w:t>();</w:t>
            </w:r>
          </w:p>
          <w:p w14:paraId="7D060787" w14:textId="77777777" w:rsidR="00FB0278" w:rsidRDefault="00FB0278" w:rsidP="00FB0278">
            <w:pPr>
              <w:pStyle w:val="HTML"/>
            </w:pPr>
          </w:p>
          <w:p w14:paraId="6B5BD155" w14:textId="77777777" w:rsidR="00FB0278" w:rsidRDefault="00FB0278" w:rsidP="00FB0278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</w:rPr>
              <w:t>on_pushButton_quqm_clicked</w:t>
            </w:r>
            <w:r>
              <w:t>();</w:t>
            </w:r>
          </w:p>
          <w:p w14:paraId="3C7A9D7E" w14:textId="77777777" w:rsidR="00FB0278" w:rsidRDefault="00FB0278" w:rsidP="00FB0278">
            <w:pPr>
              <w:pStyle w:val="HTML"/>
            </w:pPr>
          </w:p>
          <w:p w14:paraId="46F8CF1A" w14:textId="77777777" w:rsidR="00FB0278" w:rsidRDefault="00FB0278" w:rsidP="00FB0278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</w:rPr>
              <w:t>on_pushButton_gdbmriqi_clicked</w:t>
            </w:r>
            <w:r>
              <w:t>();</w:t>
            </w:r>
          </w:p>
          <w:p w14:paraId="522DFA9A" w14:textId="77777777" w:rsidR="00FB0278" w:rsidRDefault="00FB0278" w:rsidP="00FB0278">
            <w:pPr>
              <w:pStyle w:val="HTML"/>
            </w:pPr>
          </w:p>
          <w:p w14:paraId="48F3BDD6" w14:textId="77777777" w:rsidR="00FB0278" w:rsidRDefault="00FB0278" w:rsidP="00FB0278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</w:rPr>
              <w:t>on_pushButton_jbruxxgeyt_clicked</w:t>
            </w:r>
            <w:r>
              <w:t>();</w:t>
            </w:r>
          </w:p>
          <w:p w14:paraId="49C6970E" w14:textId="77777777" w:rsidR="00FB0278" w:rsidRDefault="00FB0278" w:rsidP="00FB0278">
            <w:pPr>
              <w:pStyle w:val="HTML"/>
            </w:pPr>
          </w:p>
          <w:p w14:paraId="629DC588" w14:textId="77777777" w:rsidR="00FB0278" w:rsidRDefault="00FB0278" w:rsidP="00FB0278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</w:rPr>
              <w:t>on_pushButton_iaxyxbxi_clicked</w:t>
            </w:r>
            <w:r>
              <w:t>();</w:t>
            </w:r>
          </w:p>
          <w:p w14:paraId="59AFDD41" w14:textId="77777777" w:rsidR="00FB0278" w:rsidRDefault="00FB0278" w:rsidP="00FB0278">
            <w:pPr>
              <w:pStyle w:val="HTML"/>
            </w:pPr>
          </w:p>
          <w:p w14:paraId="4AC7E134" w14:textId="77777777" w:rsidR="00FB0278" w:rsidRDefault="00FB0278" w:rsidP="00FB0278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</w:rPr>
              <w:t>on_pushButton_iaxyvhmu_clicked</w:t>
            </w:r>
            <w:r>
              <w:t>();</w:t>
            </w:r>
          </w:p>
          <w:p w14:paraId="71175284" w14:textId="77777777" w:rsidR="00FB0278" w:rsidRDefault="00FB0278" w:rsidP="00FB0278">
            <w:pPr>
              <w:pStyle w:val="HTML"/>
            </w:pPr>
          </w:p>
          <w:p w14:paraId="26C58EDC" w14:textId="77777777" w:rsidR="00FB0278" w:rsidRDefault="00FB0278" w:rsidP="00FB0278">
            <w:pPr>
              <w:pStyle w:val="HTML"/>
            </w:pPr>
            <w:r>
              <w:rPr>
                <w:i/>
                <w:iCs/>
                <w:color w:val="45C6D6"/>
              </w:rPr>
              <w:t>private</w:t>
            </w:r>
            <w:r>
              <w:t>:</w:t>
            </w:r>
          </w:p>
          <w:p w14:paraId="04065FF9" w14:textId="77777777" w:rsidR="00FB0278" w:rsidRDefault="00FB0278" w:rsidP="00FB0278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Ui</w:t>
            </w:r>
            <w:r>
              <w:t>::</w:t>
            </w:r>
            <w:r>
              <w:rPr>
                <w:color w:val="FF8080"/>
              </w:rPr>
              <w:t>InsideWindow</w:t>
            </w:r>
            <w:r>
              <w:rPr>
                <w:color w:val="BEC0C2"/>
              </w:rPr>
              <w:t xml:space="preserve"> </w:t>
            </w:r>
            <w:r>
              <w:t>*ui;</w:t>
            </w:r>
          </w:p>
          <w:p w14:paraId="039C82F7" w14:textId="77777777" w:rsidR="00FB0278" w:rsidRDefault="00FB0278" w:rsidP="00FB0278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static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InsideWindow</w:t>
            </w:r>
            <w:r>
              <w:rPr>
                <w:color w:val="BEC0C2"/>
              </w:rPr>
              <w:t xml:space="preserve"> </w:t>
            </w:r>
            <w:r>
              <w:t>*</w:t>
            </w:r>
            <w:r>
              <w:rPr>
                <w:color w:val="9AA7D6"/>
              </w:rPr>
              <w:t>iw</w:t>
            </w:r>
            <w:r>
              <w:t>;</w:t>
            </w:r>
          </w:p>
          <w:p w14:paraId="2658F75A" w14:textId="77777777" w:rsidR="00FB0278" w:rsidRDefault="00FB0278" w:rsidP="00FB0278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static</w:t>
            </w:r>
            <w:r>
              <w:rPr>
                <w:color w:val="BEC0C2"/>
              </w:rPr>
              <w:t xml:space="preserve"> </w:t>
            </w: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</w:rPr>
              <w:t>backMain</w:t>
            </w:r>
            <w:r>
              <w:t>(</w:t>
            </w:r>
            <w:r>
              <w:rPr>
                <w:color w:val="D69AA7"/>
              </w:rPr>
              <w:t>char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cmd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9AA7"/>
              </w:rPr>
              <w:t>bool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is_now_reading_a_file</w:t>
            </w:r>
            <w:r>
              <w:t>);</w:t>
            </w:r>
          </w:p>
          <w:p w14:paraId="3E160552" w14:textId="77777777" w:rsidR="00FB0278" w:rsidRDefault="00FB0278" w:rsidP="00FB0278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static</w:t>
            </w:r>
            <w:r>
              <w:rPr>
                <w:color w:val="BEC0C2"/>
              </w:rPr>
              <w:t xml:space="preserve"> </w:t>
            </w: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</w:rPr>
              <w:t>jisrBro2</w:t>
            </w:r>
            <w:r>
              <w:t>();</w:t>
            </w:r>
          </w:p>
          <w:p w14:paraId="6DD6FB85" w14:textId="77777777" w:rsidR="00FB0278" w:rsidRDefault="00FB0278" w:rsidP="00FB0278">
            <w:pPr>
              <w:pStyle w:val="HTML"/>
            </w:pPr>
            <w:r>
              <w:t>};</w:t>
            </w:r>
          </w:p>
          <w:p w14:paraId="6B7C0A43" w14:textId="77777777" w:rsidR="00FB0278" w:rsidRDefault="00FB0278" w:rsidP="00FB0278">
            <w:pPr>
              <w:pStyle w:val="HTML"/>
            </w:pPr>
          </w:p>
          <w:p w14:paraId="10A28A61" w14:textId="77777777" w:rsidR="00FB0278" w:rsidRDefault="00FB0278" w:rsidP="00FB0278">
            <w:pPr>
              <w:pStyle w:val="HTML"/>
            </w:pPr>
            <w:r>
              <w:t>#</w:t>
            </w:r>
            <w:r>
              <w:rPr>
                <w:color w:val="FF6AAD"/>
              </w:rPr>
              <w:t>endif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//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INSIDEWINDOW_H</w:t>
            </w:r>
          </w:p>
          <w:p w14:paraId="2C140514" w14:textId="77777777" w:rsidR="00FB0278" w:rsidRDefault="00FB0278" w:rsidP="00A40215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6729EE39" w14:textId="77777777" w:rsidR="00F137A5" w:rsidRDefault="00F137A5" w:rsidP="00A40215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2E5F3184" w14:textId="77777777" w:rsidR="00F137A5" w:rsidRDefault="00F137A5" w:rsidP="00A40215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/</w:t>
            </w:r>
            <w:r>
              <w:rPr>
                <w:rFonts w:ascii="Times New Roman" w:hAnsi="Times New Roman" w:cs="Times New Roman"/>
              </w:rPr>
              <w:t>/ mainwindow.ui</w:t>
            </w:r>
          </w:p>
          <w:p w14:paraId="76208944" w14:textId="77777777" w:rsidR="00F137A5" w:rsidRDefault="00F137A5" w:rsidP="00F137A5">
            <w:pPr>
              <w:pStyle w:val="HTML"/>
            </w:pPr>
            <w:r>
              <w:t>&lt;?</w:t>
            </w:r>
            <w:r>
              <w:rPr>
                <w:b/>
                <w:bCs/>
              </w:rPr>
              <w:t>xml</w:t>
            </w:r>
            <w:r>
              <w:rPr>
                <w:color w:val="BEC0C2"/>
              </w:rPr>
              <w:t xml:space="preserve"> </w:t>
            </w:r>
            <w:r>
              <w:t>version=</w:t>
            </w:r>
            <w:r>
              <w:rPr>
                <w:color w:val="D69545"/>
              </w:rPr>
              <w:t>"1.0"</w:t>
            </w:r>
            <w:r>
              <w:rPr>
                <w:color w:val="BEC0C2"/>
              </w:rPr>
              <w:t xml:space="preserve"> </w:t>
            </w:r>
            <w:r>
              <w:t>encoding=</w:t>
            </w:r>
            <w:r>
              <w:rPr>
                <w:color w:val="D69545"/>
              </w:rPr>
              <w:t>"UTF-8"</w:t>
            </w:r>
            <w:r>
              <w:t>?&gt;</w:t>
            </w:r>
          </w:p>
          <w:p w14:paraId="593EF588" w14:textId="77777777" w:rsidR="00F137A5" w:rsidRDefault="00F137A5" w:rsidP="00F137A5">
            <w:pPr>
              <w:pStyle w:val="HTML"/>
            </w:pPr>
            <w:r>
              <w:t>&lt;</w:t>
            </w:r>
            <w:r>
              <w:rPr>
                <w:i/>
                <w:iCs/>
                <w:color w:val="45C6D6"/>
              </w:rPr>
              <w:t>ui</w:t>
            </w:r>
            <w:r>
              <w:rPr>
                <w:color w:val="BEC0C2"/>
              </w:rPr>
              <w:t xml:space="preserve"> </w:t>
            </w:r>
            <w:r>
              <w:t>version=</w:t>
            </w:r>
            <w:r>
              <w:rPr>
                <w:color w:val="D69545"/>
              </w:rPr>
              <w:t>"4.0"</w:t>
            </w:r>
            <w:r>
              <w:t>&gt;</w:t>
            </w:r>
          </w:p>
          <w:p w14:paraId="5F5E37BF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</w:t>
            </w:r>
            <w:r>
              <w:t>&lt;</w:t>
            </w:r>
            <w:r>
              <w:rPr>
                <w:i/>
                <w:iCs/>
                <w:color w:val="45C6D6"/>
              </w:rPr>
              <w:t>class</w:t>
            </w:r>
            <w:r>
              <w:t>&gt;MainWindow&lt;/</w:t>
            </w:r>
            <w:r>
              <w:rPr>
                <w:i/>
                <w:iCs/>
                <w:color w:val="45C6D6"/>
              </w:rPr>
              <w:t>class</w:t>
            </w:r>
            <w:r>
              <w:t>&gt;</w:t>
            </w:r>
          </w:p>
          <w:p w14:paraId="3C8D9652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"QMainWindow"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"MainWindow"</w:t>
            </w:r>
            <w:r>
              <w:t>&gt;</w:t>
            </w:r>
          </w:p>
          <w:p w14:paraId="1ECC8BE7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281FD4AB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682E5CFD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55B250F1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34D81122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&gt;800&lt;/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60160830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&gt;600&lt;/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4844F42D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18583AEA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0BD8F150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"windowTitle"</w:t>
            </w:r>
            <w:r>
              <w:t>&gt;</w:t>
            </w:r>
          </w:p>
          <w:p w14:paraId="1CAE366C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&gt;银行系统——注册/登录页面&lt;/</w:t>
            </w:r>
            <w:r>
              <w:rPr>
                <w:i/>
                <w:iCs/>
                <w:color w:val="45C6D6"/>
              </w:rPr>
              <w:t>string</w:t>
            </w:r>
            <w:r>
              <w:t>&gt;</w:t>
            </w:r>
          </w:p>
          <w:p w14:paraId="626A9517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2DE6749D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"QWidget"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"centralwidget"</w:t>
            </w:r>
            <w:r>
              <w:t>&gt;</w:t>
            </w:r>
          </w:p>
          <w:p w14:paraId="7D147C07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"QLabel"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"ID"</w:t>
            </w:r>
            <w:r>
              <w:t>&gt;</w:t>
            </w:r>
          </w:p>
          <w:p w14:paraId="15E7264F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5FB571A6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4ED5DC0C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&gt;50&lt;/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7D67A407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&gt;80&lt;/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0C0CA16C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&gt;41&lt;/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5B996FE5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&gt;31&lt;/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28667EDB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7F1D6927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2657F5F4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178363FD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&gt;账号：&lt;/</w:t>
            </w:r>
            <w:r>
              <w:rPr>
                <w:i/>
                <w:iCs/>
                <w:color w:val="45C6D6"/>
              </w:rPr>
              <w:t>string</w:t>
            </w:r>
            <w:r>
              <w:t>&gt;</w:t>
            </w:r>
          </w:p>
          <w:p w14:paraId="269FAC4A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56A16261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084818BB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"QLabel"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"Password"</w:t>
            </w:r>
            <w:r>
              <w:t>&gt;</w:t>
            </w:r>
          </w:p>
          <w:p w14:paraId="50E96A37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259CA73C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05C867D1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&gt;50&lt;/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7443672F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&gt;130&lt;/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58DA60FF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&gt;41&lt;/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4CC7F845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&gt;31&lt;/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2E8C3C8B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54FB734A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4D82D312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2EE836AD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&gt;密码：&lt;/</w:t>
            </w:r>
            <w:r>
              <w:rPr>
                <w:i/>
                <w:iCs/>
                <w:color w:val="45C6D6"/>
              </w:rPr>
              <w:t>string</w:t>
            </w:r>
            <w:r>
              <w:t>&gt;</w:t>
            </w:r>
          </w:p>
          <w:p w14:paraId="1D865C39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468CB439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1EEACD6B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"QPushButton"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"registerID"</w:t>
            </w:r>
            <w:r>
              <w:t>&gt;</w:t>
            </w:r>
          </w:p>
          <w:p w14:paraId="30D74C20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4E9041B0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0F34E385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&gt;170&lt;/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7B090BFA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&gt;320&lt;/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251D6B89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&gt;113&lt;/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74B32807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&gt;32&lt;/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18139CC4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4371C75F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7EFA5BE1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65A3B4CE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&gt;注册&lt;/</w:t>
            </w:r>
            <w:r>
              <w:rPr>
                <w:i/>
                <w:iCs/>
                <w:color w:val="45C6D6"/>
              </w:rPr>
              <w:t>string</w:t>
            </w:r>
            <w:r>
              <w:t>&gt;</w:t>
            </w:r>
          </w:p>
          <w:p w14:paraId="545C3C98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718D736D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5A91FF21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"QLineEdit"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"inputID"</w:t>
            </w:r>
            <w:r>
              <w:t>&gt;</w:t>
            </w:r>
          </w:p>
          <w:p w14:paraId="2DF5696F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3ADA9600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6EB94D32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&gt;90&lt;/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55D37724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&gt;80&lt;/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2C8E8336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&gt;191&lt;/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724C6E01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&gt;31&lt;/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79250FD3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1DDD0E69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447E9641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475719B9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"QLineEdit"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"inputPassword"</w:t>
            </w:r>
            <w:r>
              <w:t>&gt;</w:t>
            </w:r>
          </w:p>
          <w:p w14:paraId="7382AD70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77449CB7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1E3D2293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&gt;90&lt;/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2A643240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&gt;130&lt;/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60E89AB6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&gt;191&lt;/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568433AC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&gt;31&lt;/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28BF3B7B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4B59AA09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49DCF8A1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3D3B1EC4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"QPushButton"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"log_onID"</w:t>
            </w:r>
            <w:r>
              <w:t>&gt;</w:t>
            </w:r>
          </w:p>
          <w:p w14:paraId="20181CB9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58129EAD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5D5E38E6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&gt;300&lt;/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02B9B889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&gt;320&lt;/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29E8FF3E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&gt;113&lt;/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6A94AC17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&gt;32&lt;/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649AD288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228BA5FE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626BBB0B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59F3708F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&gt;登录&lt;/</w:t>
            </w:r>
            <w:r>
              <w:rPr>
                <w:i/>
                <w:iCs/>
                <w:color w:val="45C6D6"/>
              </w:rPr>
              <w:t>string</w:t>
            </w:r>
            <w:r>
              <w:t>&gt;</w:t>
            </w:r>
          </w:p>
          <w:p w14:paraId="6B31F670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76C81461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74C2CA71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"QLabel"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"label"</w:t>
            </w:r>
            <w:r>
              <w:t>&gt;</w:t>
            </w:r>
          </w:p>
          <w:p w14:paraId="6FDD3EF8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15C59BEB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58FB4888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&gt;540&lt;/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3B1A7228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&gt;520&lt;/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009A3FD4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&gt;241&lt;/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388F4C95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&gt;16&lt;/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6C79BC2E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15352407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32B3E900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3AFE7147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&gt;Made</w:t>
            </w:r>
            <w:r>
              <w:rPr>
                <w:color w:val="BEC0C2"/>
              </w:rPr>
              <w:t xml:space="preserve"> </w:t>
            </w:r>
            <w:r>
              <w:t>by:</w:t>
            </w:r>
            <w:r>
              <w:rPr>
                <w:color w:val="BEC0C2"/>
              </w:rPr>
              <w:t xml:space="preserve"> </w:t>
            </w:r>
            <w:r>
              <w:t>王冠超</w:t>
            </w:r>
            <w:r>
              <w:rPr>
                <w:color w:val="BEC0C2"/>
              </w:rPr>
              <w:t xml:space="preserve"> </w:t>
            </w:r>
            <w:r>
              <w:t>物联212</w:t>
            </w:r>
            <w:r>
              <w:rPr>
                <w:color w:val="BEC0C2"/>
              </w:rPr>
              <w:t xml:space="preserve"> </w:t>
            </w:r>
            <w:r>
              <w:t>U202140874&lt;/</w:t>
            </w:r>
            <w:r>
              <w:rPr>
                <w:i/>
                <w:iCs/>
                <w:color w:val="45C6D6"/>
              </w:rPr>
              <w:t>string</w:t>
            </w:r>
            <w:r>
              <w:t>&gt;</w:t>
            </w:r>
          </w:p>
          <w:p w14:paraId="4E4C872F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68EB0078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1A7DF91A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6DCA176F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"QMenuBar"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"menubar"</w:t>
            </w:r>
            <w:r>
              <w:t>&gt;</w:t>
            </w:r>
          </w:p>
          <w:p w14:paraId="7CF1F7FA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69C33F5C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02628AE9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1977C1FF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225A13B4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&gt;800&lt;/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74B2B67B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&gt;21&lt;/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070F8193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78EAA5A9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5CE24C9D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70A20590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"QStatusBar"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"statusbar"</w:t>
            </w:r>
            <w:r>
              <w:t>/&gt;</w:t>
            </w:r>
          </w:p>
          <w:p w14:paraId="12BC600C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5FBD7437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</w:t>
            </w:r>
            <w:r>
              <w:t>&lt;</w:t>
            </w:r>
            <w:r>
              <w:rPr>
                <w:i/>
                <w:iCs/>
                <w:color w:val="45C6D6"/>
              </w:rPr>
              <w:t>resources</w:t>
            </w:r>
            <w:r>
              <w:t>/&gt;</w:t>
            </w:r>
          </w:p>
          <w:p w14:paraId="0220433E" w14:textId="77777777" w:rsidR="00F137A5" w:rsidRDefault="00F137A5" w:rsidP="00F137A5">
            <w:pPr>
              <w:pStyle w:val="HTML"/>
            </w:pPr>
            <w:r>
              <w:rPr>
                <w:color w:val="BEC0C2"/>
              </w:rPr>
              <w:t xml:space="preserve"> </w:t>
            </w:r>
            <w:r>
              <w:t>&lt;</w:t>
            </w:r>
            <w:r>
              <w:rPr>
                <w:i/>
                <w:iCs/>
                <w:color w:val="45C6D6"/>
              </w:rPr>
              <w:t>connections</w:t>
            </w:r>
            <w:r>
              <w:t>/&gt;</w:t>
            </w:r>
          </w:p>
          <w:p w14:paraId="2AC04C29" w14:textId="77777777" w:rsidR="00F137A5" w:rsidRDefault="00F137A5" w:rsidP="00F137A5">
            <w:pPr>
              <w:pStyle w:val="HTML"/>
            </w:pPr>
            <w:r>
              <w:t>&lt;/</w:t>
            </w:r>
            <w:r>
              <w:rPr>
                <w:i/>
                <w:iCs/>
                <w:color w:val="45C6D6"/>
              </w:rPr>
              <w:t>ui</w:t>
            </w:r>
            <w:r>
              <w:t>&gt;</w:t>
            </w:r>
          </w:p>
          <w:p w14:paraId="1E1A1B05" w14:textId="77777777" w:rsidR="00F137A5" w:rsidRDefault="00F137A5" w:rsidP="00A40215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0BCA2C35" w14:textId="77777777" w:rsidR="00F137A5" w:rsidRDefault="00F137A5" w:rsidP="00A40215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/</w:t>
            </w:r>
            <w:r>
              <w:rPr>
                <w:rFonts w:ascii="Times New Roman" w:hAnsi="Times New Roman" w:cs="Times New Roman"/>
              </w:rPr>
              <w:t>/</w:t>
            </w:r>
            <w:r w:rsidR="007657A6">
              <w:rPr>
                <w:rFonts w:ascii="Times New Roman" w:hAnsi="Times New Roman" w:cs="Times New Roman"/>
              </w:rPr>
              <w:t>insidewindow.ui</w:t>
            </w:r>
          </w:p>
          <w:p w14:paraId="58B4FB28" w14:textId="77777777" w:rsidR="007657A6" w:rsidRDefault="007657A6" w:rsidP="007657A6">
            <w:pPr>
              <w:pStyle w:val="HTML"/>
            </w:pPr>
            <w:r>
              <w:t>&lt;?</w:t>
            </w:r>
            <w:r>
              <w:rPr>
                <w:b/>
                <w:bCs/>
              </w:rPr>
              <w:t>xml</w:t>
            </w:r>
            <w:r>
              <w:rPr>
                <w:color w:val="BEC0C2"/>
              </w:rPr>
              <w:t xml:space="preserve"> </w:t>
            </w:r>
            <w:r>
              <w:t>version=</w:t>
            </w:r>
            <w:r>
              <w:rPr>
                <w:color w:val="D69545"/>
              </w:rPr>
              <w:t>"1.0"</w:t>
            </w:r>
            <w:r>
              <w:rPr>
                <w:color w:val="BEC0C2"/>
              </w:rPr>
              <w:t xml:space="preserve"> </w:t>
            </w:r>
            <w:r>
              <w:t>encoding=</w:t>
            </w:r>
            <w:r>
              <w:rPr>
                <w:color w:val="D69545"/>
              </w:rPr>
              <w:t>"UTF-8"</w:t>
            </w:r>
            <w:r>
              <w:t>?&gt;</w:t>
            </w:r>
          </w:p>
          <w:p w14:paraId="32141DB3" w14:textId="77777777" w:rsidR="007657A6" w:rsidRDefault="007657A6" w:rsidP="007657A6">
            <w:pPr>
              <w:pStyle w:val="HTML"/>
            </w:pPr>
            <w:r>
              <w:t>&lt;</w:t>
            </w:r>
            <w:r>
              <w:rPr>
                <w:i/>
                <w:iCs/>
                <w:color w:val="45C6D6"/>
              </w:rPr>
              <w:t>ui</w:t>
            </w:r>
            <w:r>
              <w:rPr>
                <w:color w:val="BEC0C2"/>
              </w:rPr>
              <w:t xml:space="preserve"> </w:t>
            </w:r>
            <w:r>
              <w:t>version=</w:t>
            </w:r>
            <w:r>
              <w:rPr>
                <w:color w:val="D69545"/>
              </w:rPr>
              <w:t>"4.0"</w:t>
            </w:r>
            <w:r>
              <w:t>&gt;</w:t>
            </w:r>
          </w:p>
          <w:p w14:paraId="48C432A5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</w:t>
            </w:r>
            <w:r>
              <w:t>&lt;</w:t>
            </w:r>
            <w:r>
              <w:rPr>
                <w:i/>
                <w:iCs/>
                <w:color w:val="45C6D6"/>
              </w:rPr>
              <w:t>class</w:t>
            </w:r>
            <w:r>
              <w:t>&gt;InsideWindow&lt;/</w:t>
            </w:r>
            <w:r>
              <w:rPr>
                <w:i/>
                <w:iCs/>
                <w:color w:val="45C6D6"/>
              </w:rPr>
              <w:t>class</w:t>
            </w:r>
            <w:r>
              <w:t>&gt;</w:t>
            </w:r>
          </w:p>
          <w:p w14:paraId="29D7BCE2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"QMainWindow"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"InsideWindow"</w:t>
            </w:r>
            <w:r>
              <w:t>&gt;</w:t>
            </w:r>
          </w:p>
          <w:p w14:paraId="5475F4E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4C40403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57EC6E12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24479E8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6A9A6448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&gt;818&lt;/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40060EE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&gt;600&lt;/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43775BB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550719A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0C6F29A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"windowTitle"</w:t>
            </w:r>
            <w:r>
              <w:t>&gt;</w:t>
            </w:r>
          </w:p>
          <w:p w14:paraId="1F9CCDC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&gt;银行系统——用户界面&lt;/</w:t>
            </w:r>
            <w:r>
              <w:rPr>
                <w:i/>
                <w:iCs/>
                <w:color w:val="45C6D6"/>
              </w:rPr>
              <w:t>string</w:t>
            </w:r>
            <w:r>
              <w:t>&gt;</w:t>
            </w:r>
          </w:p>
          <w:p w14:paraId="5D8FC973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70301F6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"QWidget"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"centralwidget"</w:t>
            </w:r>
            <w:r>
              <w:t>&gt;</w:t>
            </w:r>
          </w:p>
          <w:p w14:paraId="0131E8C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"QPushButton"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"pushButton_vhhu"</w:t>
            </w:r>
            <w:r>
              <w:t>&gt;</w:t>
            </w:r>
          </w:p>
          <w:p w14:paraId="72BC9214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473CFD68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09D252A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&gt;80&lt;/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64B8A7C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&gt;250&lt;/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1B096D7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&gt;113&lt;/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53B91E7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&gt;31&lt;/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7FD353F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6949DBB0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517DD39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632A395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&gt;创建账户&lt;/</w:t>
            </w:r>
            <w:r>
              <w:rPr>
                <w:i/>
                <w:iCs/>
                <w:color w:val="45C6D6"/>
              </w:rPr>
              <w:t>string</w:t>
            </w:r>
            <w:r>
              <w:t>&gt;</w:t>
            </w:r>
          </w:p>
          <w:p w14:paraId="65E6AC60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5D6FBCAF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22A66F4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"QLabel"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"label"</w:t>
            </w:r>
            <w:r>
              <w:t>&gt;</w:t>
            </w:r>
          </w:p>
          <w:p w14:paraId="66089BC3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734C69EB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558853A8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&gt;50&lt;/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69FE3476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&gt;40&lt;/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582F8A4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&gt;711&lt;/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32D99A58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&gt;31&lt;/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6102EAC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47F6833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57153038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62E7C09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&gt;欢迎用户xxx，请进行接下来的操作：&lt;/</w:t>
            </w:r>
            <w:r>
              <w:rPr>
                <w:i/>
                <w:iCs/>
                <w:color w:val="45C6D6"/>
              </w:rPr>
              <w:t>string</w:t>
            </w:r>
            <w:r>
              <w:t>&gt;</w:t>
            </w:r>
          </w:p>
          <w:p w14:paraId="6FD532E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610FC3E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34DA6C7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"QTextBrowser"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"textBrowser1"</w:t>
            </w:r>
            <w:r>
              <w:t>&gt;</w:t>
            </w:r>
          </w:p>
          <w:p w14:paraId="3A8040B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653F6F64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4DA1310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&gt;40&lt;/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3BE2FAB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&gt;300&lt;/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0DB90D2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&gt;481&lt;/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0F3A86B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&gt;241&lt;/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534F8D8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2DF616F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54DCCDA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35CABFD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"QTextBrowser"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"textBrowser2"</w:t>
            </w:r>
            <w:r>
              <w:t>&gt;</w:t>
            </w:r>
          </w:p>
          <w:p w14:paraId="3E2F313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3380D49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7068801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&gt;560&lt;/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7407E1E0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&gt;300&lt;/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6D714CA0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&gt;231&lt;/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2E9598E0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&gt;241&lt;/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3C16A1D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4B4C88FB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522FDC06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1118C00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"QLineEdit"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"id"</w:t>
            </w:r>
            <w:r>
              <w:t>&gt;</w:t>
            </w:r>
          </w:p>
          <w:p w14:paraId="7D8B8AF4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6D5EBE9B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66C325D6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&gt;130&lt;/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678F6160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&gt;100&lt;/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0297898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&gt;113&lt;/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0A83B7D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&gt;21&lt;/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7A317F7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57F4C5F3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645AED64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0F5207A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"QCheckBox"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"checkBox"</w:t>
            </w:r>
            <w:r>
              <w:t>&gt;</w:t>
            </w:r>
          </w:p>
          <w:p w14:paraId="58FD0C0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7EC256E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008BF1C0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&gt;130&lt;/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13C5F78B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&gt;130&lt;/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2CB64A18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&gt;111&lt;/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68453B58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&gt;20&lt;/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43027F24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51D453E8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59A3BE3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79C593D4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&gt;是否为信用账户&lt;/</w:t>
            </w:r>
            <w:r>
              <w:rPr>
                <w:i/>
                <w:iCs/>
                <w:color w:val="45C6D6"/>
              </w:rPr>
              <w:t>string</w:t>
            </w:r>
            <w:r>
              <w:t>&gt;</w:t>
            </w:r>
          </w:p>
          <w:p w14:paraId="2BC52746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45807AA0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6CED2FE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"QLineEdit"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"rate"</w:t>
            </w:r>
            <w:r>
              <w:t>&gt;</w:t>
            </w:r>
          </w:p>
          <w:p w14:paraId="62549533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61ECBA5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51B57C43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&gt;130&lt;/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3A6CFC5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&gt;160&lt;/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02189170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&gt;113&lt;/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03901948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&gt;21&lt;/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4A269D5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466F4706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36048AB8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674A910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/&gt;</w:t>
            </w:r>
          </w:p>
          <w:p w14:paraId="32A9BD3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34CD99E3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4E95734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"QLineEdit"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"credit"</w:t>
            </w:r>
            <w:r>
              <w:t>&gt;</w:t>
            </w:r>
          </w:p>
          <w:p w14:paraId="56754902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6C7EAB1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52776C1F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&gt;130&lt;/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4A7BD36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&gt;190&lt;/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0B68FC38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&gt;113&lt;/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55A0AAD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&gt;21&lt;/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0FC7B4CF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7B70187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1667F1C4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2CB29FFB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/&gt;</w:t>
            </w:r>
          </w:p>
          <w:p w14:paraId="5BB0275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0FE30A0F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14058AD0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"QLineEdit"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"fare"</w:t>
            </w:r>
            <w:r>
              <w:t>&gt;</w:t>
            </w:r>
          </w:p>
          <w:p w14:paraId="33AB0B3B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43DA9CB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34BB00DB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&gt;130&lt;/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051CAC60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&gt;220&lt;/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380D980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&gt;113&lt;/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7C8ECE8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&gt;21&lt;/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0D96573B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5B9D36D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394DD01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7934D11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/&gt;</w:t>
            </w:r>
          </w:p>
          <w:p w14:paraId="7A46CEF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097F2278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6D59FA62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"QLabel"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"label_2"</w:t>
            </w:r>
            <w:r>
              <w:t>&gt;</w:t>
            </w:r>
          </w:p>
          <w:p w14:paraId="2FE7628F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5ABCE396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1B73D0F4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&gt;60&lt;/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4523E3D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&gt;100&lt;/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0CE8F96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&gt;60&lt;/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60B51B7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&gt;16&lt;/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1EEB9AC5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4F9D38A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5D943F2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1B46BF9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&gt;账户名：&lt;/</w:t>
            </w:r>
            <w:r>
              <w:rPr>
                <w:i/>
                <w:iCs/>
                <w:color w:val="45C6D6"/>
              </w:rPr>
              <w:t>string</w:t>
            </w:r>
            <w:r>
              <w:t>&gt;</w:t>
            </w:r>
          </w:p>
          <w:p w14:paraId="0431AFB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012EFCD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02A6732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"QLabel"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"label_3"</w:t>
            </w:r>
            <w:r>
              <w:t>&gt;</w:t>
            </w:r>
          </w:p>
          <w:p w14:paraId="469CC86F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07C215D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3BCBA2BB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&gt;10&lt;/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0E2EB56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&gt;130&lt;/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30F2FA1B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&gt;111&lt;/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747199A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&gt;20&lt;/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452160B5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2C87D81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7279F07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4B0B576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&gt;打钩表示为信用卡&lt;/</w:t>
            </w:r>
            <w:r>
              <w:rPr>
                <w:i/>
                <w:iCs/>
                <w:color w:val="45C6D6"/>
              </w:rPr>
              <w:t>string</w:t>
            </w:r>
            <w:r>
              <w:t>&gt;</w:t>
            </w:r>
          </w:p>
          <w:p w14:paraId="0D24F798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5E3B2848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1E85367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"QLabel"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"label_4"</w:t>
            </w:r>
            <w:r>
              <w:t>&gt;</w:t>
            </w:r>
          </w:p>
          <w:p w14:paraId="77881533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3AA243C8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7E0F2C0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&gt;60&lt;/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27197A6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&gt;160&lt;/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1779F4E0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&gt;60&lt;/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3CB3E9F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&gt;16&lt;/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5D23E2E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44C58666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68C1CAE6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6D91BD35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&gt;利率：&lt;/</w:t>
            </w:r>
            <w:r>
              <w:rPr>
                <w:i/>
                <w:iCs/>
                <w:color w:val="45C6D6"/>
              </w:rPr>
              <w:t>string</w:t>
            </w:r>
            <w:r>
              <w:t>&gt;</w:t>
            </w:r>
          </w:p>
          <w:p w14:paraId="0B148A6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2E0F27E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167B8F02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"QLabel"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"label_5"</w:t>
            </w:r>
            <w:r>
              <w:t>&gt;</w:t>
            </w:r>
          </w:p>
          <w:p w14:paraId="1D2A0663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7043C274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7287C8B5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&gt;9&lt;/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5E2BCF9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&gt;190&lt;/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51C8068F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&gt;111&lt;/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01B07DF6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&gt;20&lt;/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6ADCE9F5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38084090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2FA195B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64F9CA00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&gt;透支额度(信用卡)：&lt;/</w:t>
            </w:r>
            <w:r>
              <w:rPr>
                <w:i/>
                <w:iCs/>
                <w:color w:val="45C6D6"/>
              </w:rPr>
              <w:t>string</w:t>
            </w:r>
            <w:r>
              <w:t>&gt;</w:t>
            </w:r>
          </w:p>
          <w:p w14:paraId="5DC73C23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3F5AF843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1FF2EB3F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"QLabel"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"label_6"</w:t>
            </w:r>
            <w:r>
              <w:t>&gt;</w:t>
            </w:r>
          </w:p>
          <w:p w14:paraId="45379F9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01F307B5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637B4AA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&gt;30&lt;/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0BEC90D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&gt;220&lt;/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0D7E39B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&gt;91&lt;/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3E79DE2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&gt;20&lt;/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644B62F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3B217D4B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0ED089FB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714A0C9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&gt;年费(信用卡)：&lt;/</w:t>
            </w:r>
            <w:r>
              <w:rPr>
                <w:i/>
                <w:iCs/>
                <w:color w:val="45C6D6"/>
              </w:rPr>
              <w:t>string</w:t>
            </w:r>
            <w:r>
              <w:t>&gt;</w:t>
            </w:r>
          </w:p>
          <w:p w14:paraId="40D1F5B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51CC46DF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24C7A73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"QPushButton"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"pushButton_cyqm"</w:t>
            </w:r>
            <w:r>
              <w:t>&gt;</w:t>
            </w:r>
          </w:p>
          <w:p w14:paraId="1A679AE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13AECEF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34477A6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&gt;270&lt;/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3530A27B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&gt;250&lt;/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25D61E54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&gt;113&lt;/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2256479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&gt;31&lt;/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63056C35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62150CD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5C9B4B6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4CA9B04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&gt;存钱&lt;/</w:t>
            </w:r>
            <w:r>
              <w:rPr>
                <w:i/>
                <w:iCs/>
                <w:color w:val="45C6D6"/>
              </w:rPr>
              <w:t>string</w:t>
            </w:r>
            <w:r>
              <w:t>&gt;</w:t>
            </w:r>
          </w:p>
          <w:p w14:paraId="24DD3EAF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56BA88B4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4D1B4605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"QLineEdit"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"id_cy"</w:t>
            </w:r>
            <w:r>
              <w:t>&gt;</w:t>
            </w:r>
          </w:p>
          <w:p w14:paraId="2A5A057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5A912D74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0E8998F4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&gt;270&lt;/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4FBD8C00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&gt;120&lt;/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35B0C12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&gt;113&lt;/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58EED73F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&gt;21&lt;/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5DC4832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56E90F6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46014CF2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3AF1A7E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/&gt;</w:t>
            </w:r>
          </w:p>
          <w:p w14:paraId="63C3D190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6A4B706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6B25141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"QLineEdit"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"amount_cy"</w:t>
            </w:r>
            <w:r>
              <w:t>&gt;</w:t>
            </w:r>
          </w:p>
          <w:p w14:paraId="08816272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66AA7505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34583734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&gt;270&lt;/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374A9F6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&gt;170&lt;/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44D31B1F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&gt;113&lt;/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71C45E22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&gt;21&lt;/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155C3172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0CE195E5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45401D80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47B890E4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/&gt;</w:t>
            </w:r>
          </w:p>
          <w:p w14:paraId="0E9B490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764E69D6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393F2915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"QLineEdit"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"desc_cy"</w:t>
            </w:r>
            <w:r>
              <w:t>&gt;</w:t>
            </w:r>
          </w:p>
          <w:p w14:paraId="4717EBA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7BB894D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73333C98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&gt;270&lt;/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0FA8857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&gt;220&lt;/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4F15C00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&gt;113&lt;/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1074F8E2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&gt;21&lt;/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727CA0E2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3234F37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346BFAE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2D8593B6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/&gt;</w:t>
            </w:r>
          </w:p>
          <w:p w14:paraId="78808980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7627F24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75867484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"QLabel"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"label_7"</w:t>
            </w:r>
            <w:r>
              <w:t>&gt;</w:t>
            </w:r>
          </w:p>
          <w:p w14:paraId="4230ED5B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6A0E8A35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4AD8FE6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&gt;270&lt;/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01A48585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&gt;100&lt;/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1FA2F97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&gt;111&lt;/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4A48FBE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&gt;16&lt;/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6CF4E90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0A9CAFB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380E218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1129F3CB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&gt;存钱账户名：&lt;/</w:t>
            </w:r>
            <w:r>
              <w:rPr>
                <w:i/>
                <w:iCs/>
                <w:color w:val="45C6D6"/>
              </w:rPr>
              <w:t>string</w:t>
            </w:r>
            <w:r>
              <w:t>&gt;</w:t>
            </w:r>
          </w:p>
          <w:p w14:paraId="117A76D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222E8DA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6EFDB85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"QLabel"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"label_8"</w:t>
            </w:r>
            <w:r>
              <w:t>&gt;</w:t>
            </w:r>
          </w:p>
          <w:p w14:paraId="16964FBB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1F7D764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2B3038BF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&gt;270&lt;/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73FDC9E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&gt;150&lt;/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6A36BC6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&gt;111&lt;/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50E71C2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&gt;16&lt;/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4D2EEDD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1C6802E4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5D43A2D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06CC07C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&gt;存钱金额：&lt;/</w:t>
            </w:r>
            <w:r>
              <w:rPr>
                <w:i/>
                <w:iCs/>
                <w:color w:val="45C6D6"/>
              </w:rPr>
              <w:t>string</w:t>
            </w:r>
            <w:r>
              <w:t>&gt;</w:t>
            </w:r>
          </w:p>
          <w:p w14:paraId="5C530AB3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78CE51B6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1E21A76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"QLabel"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"label_9"</w:t>
            </w:r>
            <w:r>
              <w:t>&gt;</w:t>
            </w:r>
          </w:p>
          <w:p w14:paraId="0C20170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46201DA4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591DFBF6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&gt;270&lt;/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6E57EEF8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&gt;200&lt;/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3E77A1C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&gt;111&lt;/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0E86D2C6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&gt;16&lt;/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6550AA3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629F6B0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18D9E455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7A193CD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&gt;存钱原因：&lt;/</w:t>
            </w:r>
            <w:r>
              <w:rPr>
                <w:i/>
                <w:iCs/>
                <w:color w:val="45C6D6"/>
              </w:rPr>
              <w:t>string</w:t>
            </w:r>
            <w:r>
              <w:t>&gt;</w:t>
            </w:r>
          </w:p>
          <w:p w14:paraId="3540B5A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0E860A6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474A14D8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"QLabel"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"label_10"</w:t>
            </w:r>
            <w:r>
              <w:t>&gt;</w:t>
            </w:r>
          </w:p>
          <w:p w14:paraId="000E6CE0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44738F03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2042446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&gt;410&lt;/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2947E503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&gt;150&lt;/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46296EA5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&gt;111&lt;/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3E867F84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&gt;16&lt;/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48D6C10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71B8B7E2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567340B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1E87018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&gt;取钱金额：&lt;/</w:t>
            </w:r>
            <w:r>
              <w:rPr>
                <w:i/>
                <w:iCs/>
                <w:color w:val="45C6D6"/>
              </w:rPr>
              <w:t>string</w:t>
            </w:r>
            <w:r>
              <w:t>&gt;</w:t>
            </w:r>
          </w:p>
          <w:p w14:paraId="3C5174D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1BFC9182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4366F88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"QLineEdit"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"id_qu"</w:t>
            </w:r>
            <w:r>
              <w:t>&gt;</w:t>
            </w:r>
          </w:p>
          <w:p w14:paraId="605A0845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78FC311B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7DF4C42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&gt;410&lt;/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3216FDC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&gt;120&lt;/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37130992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&gt;113&lt;/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7063020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&gt;21&lt;/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215288A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7651906F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321EF8BF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69398C2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/&gt;</w:t>
            </w:r>
          </w:p>
          <w:p w14:paraId="5FC1B88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25D144D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684B13F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"QLineEdit"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"amount_qu"</w:t>
            </w:r>
            <w:r>
              <w:t>&gt;</w:t>
            </w:r>
          </w:p>
          <w:p w14:paraId="2348FFF6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42903A10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32104C68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&gt;410&lt;/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36500E65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&gt;170&lt;/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3844FFA6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&gt;113&lt;/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4A105DAB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&gt;21&lt;/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70E64535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4CF9E52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29D926B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0AB0207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/&gt;</w:t>
            </w:r>
          </w:p>
          <w:p w14:paraId="21DB309B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70E471F0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06F3F6E8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"QLineEdit"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"desc_qu"</w:t>
            </w:r>
            <w:r>
              <w:t>&gt;</w:t>
            </w:r>
          </w:p>
          <w:p w14:paraId="5853D95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23C63EF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076976F3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&gt;410&lt;/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7405021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&gt;220&lt;/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7F2F41C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&gt;113&lt;/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52FBDD3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&gt;21&lt;/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23616F8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6C014A63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088FB3D3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0BF262DF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/&gt;</w:t>
            </w:r>
          </w:p>
          <w:p w14:paraId="6CC7C7D8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474AAA92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167E7BAF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"QLabel"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"label_11"</w:t>
            </w:r>
            <w:r>
              <w:t>&gt;</w:t>
            </w:r>
          </w:p>
          <w:p w14:paraId="0D5B977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0DCF184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5CE370C0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&gt;410&lt;/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1C69537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&gt;200&lt;/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0FB49EC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&gt;111&lt;/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1F3D07C0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&gt;16&lt;/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035F0C1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705FC92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25B51EEF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3070862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&gt;取钱原因：&lt;/</w:t>
            </w:r>
            <w:r>
              <w:rPr>
                <w:i/>
                <w:iCs/>
                <w:color w:val="45C6D6"/>
              </w:rPr>
              <w:t>string</w:t>
            </w:r>
            <w:r>
              <w:t>&gt;</w:t>
            </w:r>
          </w:p>
          <w:p w14:paraId="67D82D88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6B57BBA8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1FC7028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"QLabel"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"label_12"</w:t>
            </w:r>
            <w:r>
              <w:t>&gt;</w:t>
            </w:r>
          </w:p>
          <w:p w14:paraId="30B907D4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456E237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2D54333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&gt;410&lt;/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123DF01F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&gt;100&lt;/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6D3183A4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&gt;111&lt;/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1F94152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&gt;16&lt;/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0EFB51DB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5A80013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7BBC9AAF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0D8732C0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&gt;取钱账户名：&lt;/</w:t>
            </w:r>
            <w:r>
              <w:rPr>
                <w:i/>
                <w:iCs/>
                <w:color w:val="45C6D6"/>
              </w:rPr>
              <w:t>string</w:t>
            </w:r>
            <w:r>
              <w:t>&gt;</w:t>
            </w:r>
          </w:p>
          <w:p w14:paraId="16B296F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5C554EF3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4FC2B158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"QPushButton"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"pushButton_quqm"</w:t>
            </w:r>
            <w:r>
              <w:t>&gt;</w:t>
            </w:r>
          </w:p>
          <w:p w14:paraId="7B1A5A7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3D0DEE8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5A84CD1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&gt;410&lt;/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33BDDF73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&gt;250&lt;/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163219AB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&gt;113&lt;/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1B0F7543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&gt;31&lt;/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3B125166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48C98986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76ADC0D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02CC6FF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&gt;取钱&lt;/</w:t>
            </w:r>
            <w:r>
              <w:rPr>
                <w:i/>
                <w:iCs/>
                <w:color w:val="45C6D6"/>
              </w:rPr>
              <w:t>string</w:t>
            </w:r>
            <w:r>
              <w:t>&gt;</w:t>
            </w:r>
          </w:p>
          <w:p w14:paraId="77F051D6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5980694B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2E54380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"QLineEdit"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"day_change"</w:t>
            </w:r>
            <w:r>
              <w:t>&gt;</w:t>
            </w:r>
          </w:p>
          <w:p w14:paraId="6FF6B0A5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65E3A20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68CCAD2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&gt;560&lt;/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0F1BA89B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&gt;120&lt;/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33200A5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&gt;113&lt;/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6F388E4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&gt;21&lt;/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67B642BB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562AE828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471939C5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2DCA2258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/&gt;</w:t>
            </w:r>
          </w:p>
          <w:p w14:paraId="3E945366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5B504A3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323B275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"QLabel"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"label_13"</w:t>
            </w:r>
            <w:r>
              <w:t>&gt;</w:t>
            </w:r>
          </w:p>
          <w:p w14:paraId="22614A3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0969D5E3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3C3F2322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&gt;560&lt;/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5D3395A2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&gt;100&lt;/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1F00503B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&gt;111&lt;/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6A129BE2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&gt;16&lt;/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66F30CA2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15389366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367B5CC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35A375B8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&gt;改变日期(day)：&lt;/</w:t>
            </w:r>
            <w:r>
              <w:rPr>
                <w:i/>
                <w:iCs/>
                <w:color w:val="45C6D6"/>
              </w:rPr>
              <w:t>string</w:t>
            </w:r>
            <w:r>
              <w:t>&gt;</w:t>
            </w:r>
          </w:p>
          <w:p w14:paraId="5AE7E07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0C9C3B03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60909185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"QPushButton"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"pushButton_gdbmriqi"</w:t>
            </w:r>
            <w:r>
              <w:t>&gt;</w:t>
            </w:r>
          </w:p>
          <w:p w14:paraId="252B7455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0F1AB2A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0E43847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&gt;680&lt;/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4F3E5326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&gt;120&lt;/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2508CB4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&gt;113&lt;/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5D6BEB10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&gt;31&lt;/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1025B775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11FBB38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002352CF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662C7FF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&gt;确认&lt;/</w:t>
            </w:r>
            <w:r>
              <w:rPr>
                <w:i/>
                <w:iCs/>
                <w:color w:val="45C6D6"/>
              </w:rPr>
              <w:t>string</w:t>
            </w:r>
            <w:r>
              <w:t>&gt;</w:t>
            </w:r>
          </w:p>
          <w:p w14:paraId="54367D2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496D0A0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772690D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"QPushButton"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"pushButton_jbruxxgeyt"</w:t>
            </w:r>
            <w:r>
              <w:t>&gt;</w:t>
            </w:r>
          </w:p>
          <w:p w14:paraId="1D8FBAA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2DF8B98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39F2BC4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&gt;560&lt;/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302E8F4B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&gt;160&lt;/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053C085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&gt;113&lt;/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6B19A2A3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&gt;31&lt;/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518132A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64816984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53B9CAE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19AA444F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&gt;进入下个月&lt;/</w:t>
            </w:r>
            <w:r>
              <w:rPr>
                <w:i/>
                <w:iCs/>
                <w:color w:val="45C6D6"/>
              </w:rPr>
              <w:t>string</w:t>
            </w:r>
            <w:r>
              <w:t>&gt;</w:t>
            </w:r>
          </w:p>
          <w:p w14:paraId="340B4140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2ED2F0B8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6D698CB8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"QPushButton"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"pushButton_iaxyxbxi"</w:t>
            </w:r>
            <w:r>
              <w:t>&gt;</w:t>
            </w:r>
          </w:p>
          <w:p w14:paraId="054872C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4768AAA4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156727B4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&gt;680&lt;/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316ADAD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&gt;160&lt;/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6B5B2C25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&gt;113&lt;/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23B97BCF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&gt;31&lt;/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1DCF6B20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394D6392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68F1B3A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1B86D34F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&gt;查询账户信息&lt;/</w:t>
            </w:r>
            <w:r>
              <w:rPr>
                <w:i/>
                <w:iCs/>
                <w:color w:val="45C6D6"/>
              </w:rPr>
              <w:t>string</w:t>
            </w:r>
            <w:r>
              <w:t>&gt;</w:t>
            </w:r>
          </w:p>
          <w:p w14:paraId="1E6540E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2D7801D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6FEC3F3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"QPushButton"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"pushButton_iaxyvhmu"</w:t>
            </w:r>
            <w:r>
              <w:t>&gt;</w:t>
            </w:r>
          </w:p>
          <w:p w14:paraId="5543240F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0BCB3B14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0EA629C3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&gt;620&lt;/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179CD9D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&gt;250&lt;/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775E935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&gt;113&lt;/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0247DA03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&gt;31&lt;/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19835160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5DD590C4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651F8538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"text"</w:t>
            </w:r>
            <w:r>
              <w:t>&gt;</w:t>
            </w:r>
          </w:p>
          <w:p w14:paraId="0546A344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&gt;查询时间段账目&lt;/</w:t>
            </w:r>
            <w:r>
              <w:rPr>
                <w:i/>
                <w:iCs/>
                <w:color w:val="45C6D6"/>
              </w:rPr>
              <w:t>string</w:t>
            </w:r>
            <w:r>
              <w:t>&gt;</w:t>
            </w:r>
          </w:p>
          <w:p w14:paraId="01F22D1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42B8867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3C0BB5D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"QDateEdit"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"dateEdit1"</w:t>
            </w:r>
            <w:r>
              <w:t>&gt;</w:t>
            </w:r>
          </w:p>
          <w:p w14:paraId="284CAAF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20478AB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73A259A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&gt;560&lt;/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3656A2E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&gt;220&lt;/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34B4512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&gt;110&lt;/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049A5230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&gt;25&lt;/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2F4FA912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1E15E2C5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48A9612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"toolTip"</w:t>
            </w:r>
            <w:r>
              <w:t>&gt;</w:t>
            </w:r>
          </w:p>
          <w:p w14:paraId="2500065B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&gt;</w:t>
            </w:r>
            <w:r>
              <w:rPr>
                <w:color w:val="8A602C"/>
              </w:rPr>
              <w:t>&amp;lt;</w:t>
            </w:r>
            <w:r>
              <w:t>html</w:t>
            </w:r>
            <w:r>
              <w:rPr>
                <w:color w:val="8A602C"/>
              </w:rPr>
              <w:t>&amp;gt;&amp;lt;</w:t>
            </w:r>
            <w:r>
              <w:t>head/</w:t>
            </w:r>
            <w:r>
              <w:rPr>
                <w:color w:val="8A602C"/>
              </w:rPr>
              <w:t>&amp;gt;&amp;lt;</w:t>
            </w:r>
            <w:r>
              <w:t>body</w:t>
            </w:r>
            <w:r>
              <w:rPr>
                <w:color w:val="8A602C"/>
              </w:rPr>
              <w:t>&amp;gt;&amp;lt;</w:t>
            </w:r>
            <w:r>
              <w:t>p</w:t>
            </w:r>
            <w:r>
              <w:rPr>
                <w:color w:val="8A602C"/>
              </w:rPr>
              <w:t>&amp;gt;</w:t>
            </w:r>
            <w:r>
              <w:t>www</w:t>
            </w:r>
            <w:r>
              <w:rPr>
                <w:color w:val="8A602C"/>
              </w:rPr>
              <w:t>&amp;lt;</w:t>
            </w:r>
            <w:r>
              <w:t>/p</w:t>
            </w:r>
            <w:r>
              <w:rPr>
                <w:color w:val="8A602C"/>
              </w:rPr>
              <w:t>&amp;gt;&amp;lt;</w:t>
            </w:r>
            <w:r>
              <w:t>/body</w:t>
            </w:r>
            <w:r>
              <w:rPr>
                <w:color w:val="8A602C"/>
              </w:rPr>
              <w:t>&amp;gt;&amp;lt;</w:t>
            </w:r>
            <w:r>
              <w:t>/html</w:t>
            </w:r>
            <w:r>
              <w:rPr>
                <w:color w:val="8A602C"/>
              </w:rPr>
              <w:t>&amp;gt;</w:t>
            </w:r>
            <w:r>
              <w:t>&lt;/</w:t>
            </w:r>
            <w:r>
              <w:rPr>
                <w:i/>
                <w:iCs/>
                <w:color w:val="45C6D6"/>
              </w:rPr>
              <w:t>string</w:t>
            </w:r>
            <w:r>
              <w:t>&gt;</w:t>
            </w:r>
          </w:p>
          <w:p w14:paraId="0D00A2F5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6C7858EF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"dateTime"</w:t>
            </w:r>
            <w:r>
              <w:t>&gt;</w:t>
            </w:r>
          </w:p>
          <w:p w14:paraId="5FF8B10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datetime</w:t>
            </w:r>
            <w:r>
              <w:t>&gt;</w:t>
            </w:r>
          </w:p>
          <w:p w14:paraId="62AD0CA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hour</w:t>
            </w:r>
            <w:r>
              <w:t>&gt;0&lt;/</w:t>
            </w:r>
            <w:r>
              <w:rPr>
                <w:i/>
                <w:iCs/>
                <w:color w:val="45C6D6"/>
              </w:rPr>
              <w:t>hour</w:t>
            </w:r>
            <w:r>
              <w:t>&gt;</w:t>
            </w:r>
          </w:p>
          <w:p w14:paraId="23CC113B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minute</w:t>
            </w:r>
            <w:r>
              <w:t>&gt;0&lt;/</w:t>
            </w:r>
            <w:r>
              <w:rPr>
                <w:i/>
                <w:iCs/>
                <w:color w:val="45C6D6"/>
              </w:rPr>
              <w:t>minute</w:t>
            </w:r>
            <w:r>
              <w:t>&gt;</w:t>
            </w:r>
          </w:p>
          <w:p w14:paraId="66BDC9B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second</w:t>
            </w:r>
            <w:r>
              <w:t>&gt;0&lt;/</w:t>
            </w:r>
            <w:r>
              <w:rPr>
                <w:i/>
                <w:iCs/>
                <w:color w:val="45C6D6"/>
              </w:rPr>
              <w:t>second</w:t>
            </w:r>
            <w:r>
              <w:t>&gt;</w:t>
            </w:r>
          </w:p>
          <w:p w14:paraId="19F1588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year</w:t>
            </w:r>
            <w:r>
              <w:t>&gt;2008&lt;/</w:t>
            </w:r>
            <w:r>
              <w:rPr>
                <w:i/>
                <w:iCs/>
                <w:color w:val="45C6D6"/>
              </w:rPr>
              <w:t>year</w:t>
            </w:r>
            <w:r>
              <w:t>&gt;</w:t>
            </w:r>
          </w:p>
          <w:p w14:paraId="5ADE69CB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month</w:t>
            </w:r>
            <w:r>
              <w:t>&gt;1&lt;/</w:t>
            </w:r>
            <w:r>
              <w:rPr>
                <w:i/>
                <w:iCs/>
                <w:color w:val="45C6D6"/>
              </w:rPr>
              <w:t>month</w:t>
            </w:r>
            <w:r>
              <w:t>&gt;</w:t>
            </w:r>
          </w:p>
          <w:p w14:paraId="218D6B6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day</w:t>
            </w:r>
            <w:r>
              <w:t>&gt;1&lt;/</w:t>
            </w:r>
            <w:r>
              <w:rPr>
                <w:i/>
                <w:iCs/>
                <w:color w:val="45C6D6"/>
              </w:rPr>
              <w:t>day</w:t>
            </w:r>
            <w:r>
              <w:t>&gt;</w:t>
            </w:r>
          </w:p>
          <w:p w14:paraId="495E6CB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datetime</w:t>
            </w:r>
            <w:r>
              <w:t>&gt;</w:t>
            </w:r>
          </w:p>
          <w:p w14:paraId="467E8772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7F1EF2C2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"displayFormat"</w:t>
            </w:r>
            <w:r>
              <w:t>&gt;</w:t>
            </w:r>
          </w:p>
          <w:p w14:paraId="6153EE3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&gt;yyyy-M-d&lt;/</w:t>
            </w:r>
            <w:r>
              <w:rPr>
                <w:i/>
                <w:iCs/>
                <w:color w:val="45C6D6"/>
              </w:rPr>
              <w:t>string</w:t>
            </w:r>
            <w:r>
              <w:t>&gt;</w:t>
            </w:r>
          </w:p>
          <w:p w14:paraId="6BE6A9F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0B14525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"calendarPopup"</w:t>
            </w:r>
            <w:r>
              <w:t>&gt;</w:t>
            </w:r>
          </w:p>
          <w:p w14:paraId="25A777C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bool</w:t>
            </w:r>
            <w:r>
              <w:t>&gt;true&lt;/</w:t>
            </w:r>
            <w:r>
              <w:rPr>
                <w:i/>
                <w:iCs/>
                <w:color w:val="45C6D6"/>
              </w:rPr>
              <w:t>bool</w:t>
            </w:r>
            <w:r>
              <w:t>&gt;</w:t>
            </w:r>
          </w:p>
          <w:p w14:paraId="24AB9CAF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66A6BBA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257A5DA6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"QDateEdit"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"dateEdit2"</w:t>
            </w:r>
            <w:r>
              <w:t>&gt;</w:t>
            </w:r>
          </w:p>
          <w:p w14:paraId="62676A9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34701E88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4C5029C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&gt;680&lt;/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3A5FF0D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&gt;220&lt;/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0DA651E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&gt;110&lt;/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409FD0F2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&gt;25&lt;/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4E1FB432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3150CBAA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03A20903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"dateTime"</w:t>
            </w:r>
            <w:r>
              <w:t>&gt;</w:t>
            </w:r>
          </w:p>
          <w:p w14:paraId="7A4059C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datetime</w:t>
            </w:r>
            <w:r>
              <w:t>&gt;</w:t>
            </w:r>
          </w:p>
          <w:p w14:paraId="11C22A00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hour</w:t>
            </w:r>
            <w:r>
              <w:t>&gt;0&lt;/</w:t>
            </w:r>
            <w:r>
              <w:rPr>
                <w:i/>
                <w:iCs/>
                <w:color w:val="45C6D6"/>
              </w:rPr>
              <w:t>hour</w:t>
            </w:r>
            <w:r>
              <w:t>&gt;</w:t>
            </w:r>
          </w:p>
          <w:p w14:paraId="60D206B5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minute</w:t>
            </w:r>
            <w:r>
              <w:t>&gt;0&lt;/</w:t>
            </w:r>
            <w:r>
              <w:rPr>
                <w:i/>
                <w:iCs/>
                <w:color w:val="45C6D6"/>
              </w:rPr>
              <w:t>minute</w:t>
            </w:r>
            <w:r>
              <w:t>&gt;</w:t>
            </w:r>
          </w:p>
          <w:p w14:paraId="74583D3F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second</w:t>
            </w:r>
            <w:r>
              <w:t>&gt;0&lt;/</w:t>
            </w:r>
            <w:r>
              <w:rPr>
                <w:i/>
                <w:iCs/>
                <w:color w:val="45C6D6"/>
              </w:rPr>
              <w:t>second</w:t>
            </w:r>
            <w:r>
              <w:t>&gt;</w:t>
            </w:r>
          </w:p>
          <w:p w14:paraId="78327E83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year</w:t>
            </w:r>
            <w:r>
              <w:t>&gt;2008&lt;/</w:t>
            </w:r>
            <w:r>
              <w:rPr>
                <w:i/>
                <w:iCs/>
                <w:color w:val="45C6D6"/>
              </w:rPr>
              <w:t>year</w:t>
            </w:r>
            <w:r>
              <w:t>&gt;</w:t>
            </w:r>
          </w:p>
          <w:p w14:paraId="442C65B2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month</w:t>
            </w:r>
            <w:r>
              <w:t>&gt;1&lt;/</w:t>
            </w:r>
            <w:r>
              <w:rPr>
                <w:i/>
                <w:iCs/>
                <w:color w:val="45C6D6"/>
              </w:rPr>
              <w:t>month</w:t>
            </w:r>
            <w:r>
              <w:t>&gt;</w:t>
            </w:r>
          </w:p>
          <w:p w14:paraId="76462C1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 </w:t>
            </w:r>
            <w:r>
              <w:t>&lt;</w:t>
            </w:r>
            <w:r>
              <w:rPr>
                <w:i/>
                <w:iCs/>
                <w:color w:val="45C6D6"/>
              </w:rPr>
              <w:t>day</w:t>
            </w:r>
            <w:r>
              <w:t>&gt;1&lt;/</w:t>
            </w:r>
            <w:r>
              <w:rPr>
                <w:i/>
                <w:iCs/>
                <w:color w:val="45C6D6"/>
              </w:rPr>
              <w:t>day</w:t>
            </w:r>
            <w:r>
              <w:t>&gt;</w:t>
            </w:r>
          </w:p>
          <w:p w14:paraId="7D173530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&lt;/</w:t>
            </w:r>
            <w:r>
              <w:rPr>
                <w:i/>
                <w:iCs/>
                <w:color w:val="45C6D6"/>
              </w:rPr>
              <w:t>datetime</w:t>
            </w:r>
            <w:r>
              <w:t>&gt;</w:t>
            </w:r>
          </w:p>
          <w:p w14:paraId="7E607EE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56F23A1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"displayFormat"</w:t>
            </w:r>
            <w:r>
              <w:t>&gt;</w:t>
            </w:r>
          </w:p>
          <w:p w14:paraId="25AC59A8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string</w:t>
            </w:r>
            <w:r>
              <w:t>&gt;yyyy-M-d&lt;/</w:t>
            </w:r>
            <w:r>
              <w:rPr>
                <w:i/>
                <w:iCs/>
                <w:color w:val="45C6D6"/>
              </w:rPr>
              <w:t>string</w:t>
            </w:r>
            <w:r>
              <w:t>&gt;</w:t>
            </w:r>
          </w:p>
          <w:p w14:paraId="5FF843D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524E9532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"calendarPopup"</w:t>
            </w:r>
            <w:r>
              <w:t>&gt;</w:t>
            </w:r>
          </w:p>
          <w:p w14:paraId="2BBE8B10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bool</w:t>
            </w:r>
            <w:r>
              <w:t>&gt;true&lt;/</w:t>
            </w:r>
            <w:r>
              <w:rPr>
                <w:i/>
                <w:iCs/>
                <w:color w:val="45C6D6"/>
              </w:rPr>
              <w:t>bool</w:t>
            </w:r>
            <w:r>
              <w:t>&gt;</w:t>
            </w:r>
          </w:p>
          <w:p w14:paraId="47E9ADD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6ABFFB4E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6218E17C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6F8F3F7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"QMenuBar"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"menubar"</w:t>
            </w:r>
            <w:r>
              <w:t>&gt;</w:t>
            </w:r>
          </w:p>
          <w:p w14:paraId="6581B36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</w:t>
            </w:r>
            <w:r>
              <w:rPr>
                <w:i/>
                <w:iCs/>
                <w:color w:val="45C6D6"/>
              </w:rPr>
              <w:t>property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"geometry"</w:t>
            </w:r>
            <w:r>
              <w:t>&gt;</w:t>
            </w:r>
          </w:p>
          <w:p w14:paraId="3BCB8EA5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0B2C13D4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x</w:t>
            </w:r>
            <w:r>
              <w:t>&gt;0&lt;/</w:t>
            </w:r>
            <w:r>
              <w:rPr>
                <w:i/>
                <w:iCs/>
                <w:color w:val="45C6D6"/>
              </w:rPr>
              <w:t>x</w:t>
            </w:r>
            <w:r>
              <w:t>&gt;</w:t>
            </w:r>
          </w:p>
          <w:p w14:paraId="3501753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y</w:t>
            </w:r>
            <w:r>
              <w:t>&gt;0&lt;/</w:t>
            </w:r>
            <w:r>
              <w:rPr>
                <w:i/>
                <w:iCs/>
                <w:color w:val="45C6D6"/>
              </w:rPr>
              <w:t>y</w:t>
            </w:r>
            <w:r>
              <w:t>&gt;</w:t>
            </w:r>
          </w:p>
          <w:p w14:paraId="13FAD0F2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width</w:t>
            </w:r>
            <w:r>
              <w:t>&gt;818&lt;/</w:t>
            </w:r>
            <w:r>
              <w:rPr>
                <w:i/>
                <w:iCs/>
                <w:color w:val="45C6D6"/>
              </w:rPr>
              <w:t>width</w:t>
            </w:r>
            <w:r>
              <w:t>&gt;</w:t>
            </w:r>
          </w:p>
          <w:p w14:paraId="182E811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 </w:t>
            </w:r>
            <w:r>
              <w:t>&lt;</w:t>
            </w:r>
            <w:r>
              <w:rPr>
                <w:i/>
                <w:iCs/>
                <w:color w:val="45C6D6"/>
              </w:rPr>
              <w:t>height</w:t>
            </w:r>
            <w:r>
              <w:t>&gt;21&lt;/</w:t>
            </w:r>
            <w:r>
              <w:rPr>
                <w:i/>
                <w:iCs/>
                <w:color w:val="45C6D6"/>
              </w:rPr>
              <w:t>height</w:t>
            </w:r>
            <w:r>
              <w:t>&gt;</w:t>
            </w:r>
          </w:p>
          <w:p w14:paraId="4B1B63DD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&lt;/</w:t>
            </w:r>
            <w:r>
              <w:rPr>
                <w:i/>
                <w:iCs/>
                <w:color w:val="45C6D6"/>
              </w:rPr>
              <w:t>rect</w:t>
            </w:r>
            <w:r>
              <w:t>&gt;</w:t>
            </w:r>
          </w:p>
          <w:p w14:paraId="74D2EF92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 </w:t>
            </w:r>
            <w:r>
              <w:t>&lt;/</w:t>
            </w:r>
            <w:r>
              <w:rPr>
                <w:i/>
                <w:iCs/>
                <w:color w:val="45C6D6"/>
              </w:rPr>
              <w:t>property</w:t>
            </w:r>
            <w:r>
              <w:t>&gt;</w:t>
            </w:r>
          </w:p>
          <w:p w14:paraId="5B3DAF85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68836857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 </w:t>
            </w:r>
            <w:r>
              <w:t>&lt;</w:t>
            </w:r>
            <w:r>
              <w:rPr>
                <w:i/>
                <w:iCs/>
                <w:color w:val="45C6D6"/>
              </w:rPr>
              <w:t>widget</w:t>
            </w:r>
            <w:r>
              <w:rPr>
                <w:color w:val="BEC0C2"/>
              </w:rPr>
              <w:t xml:space="preserve"> </w:t>
            </w:r>
            <w:r>
              <w:t>class=</w:t>
            </w:r>
            <w:r>
              <w:rPr>
                <w:color w:val="D69545"/>
              </w:rPr>
              <w:t>"QStatusBar"</w:t>
            </w:r>
            <w:r>
              <w:rPr>
                <w:color w:val="BEC0C2"/>
              </w:rPr>
              <w:t xml:space="preserve"> </w:t>
            </w:r>
            <w:r>
              <w:t>name=</w:t>
            </w:r>
            <w:r>
              <w:rPr>
                <w:color w:val="D69545"/>
              </w:rPr>
              <w:t>"statusbar"</w:t>
            </w:r>
            <w:r>
              <w:t>/&gt;</w:t>
            </w:r>
          </w:p>
          <w:p w14:paraId="1446C872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</w:t>
            </w:r>
            <w:r>
              <w:t>&lt;/</w:t>
            </w:r>
            <w:r>
              <w:rPr>
                <w:i/>
                <w:iCs/>
                <w:color w:val="45C6D6"/>
              </w:rPr>
              <w:t>widget</w:t>
            </w:r>
            <w:r>
              <w:t>&gt;</w:t>
            </w:r>
          </w:p>
          <w:p w14:paraId="7A847409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</w:t>
            </w:r>
            <w:r>
              <w:t>&lt;</w:t>
            </w:r>
            <w:r>
              <w:rPr>
                <w:i/>
                <w:iCs/>
                <w:color w:val="45C6D6"/>
              </w:rPr>
              <w:t>resources</w:t>
            </w:r>
            <w:r>
              <w:t>/&gt;</w:t>
            </w:r>
          </w:p>
          <w:p w14:paraId="46646711" w14:textId="77777777" w:rsidR="007657A6" w:rsidRDefault="007657A6" w:rsidP="007657A6">
            <w:pPr>
              <w:pStyle w:val="HTML"/>
            </w:pPr>
            <w:r>
              <w:rPr>
                <w:color w:val="BEC0C2"/>
              </w:rPr>
              <w:t xml:space="preserve"> </w:t>
            </w:r>
            <w:r>
              <w:t>&lt;</w:t>
            </w:r>
            <w:r>
              <w:rPr>
                <w:i/>
                <w:iCs/>
                <w:color w:val="45C6D6"/>
              </w:rPr>
              <w:t>connections</w:t>
            </w:r>
            <w:r>
              <w:t>/&gt;</w:t>
            </w:r>
          </w:p>
          <w:p w14:paraId="14D2E34D" w14:textId="77777777" w:rsidR="007657A6" w:rsidRDefault="007657A6" w:rsidP="007657A6">
            <w:pPr>
              <w:pStyle w:val="HTML"/>
            </w:pPr>
            <w:r>
              <w:t>&lt;/</w:t>
            </w:r>
            <w:r>
              <w:rPr>
                <w:i/>
                <w:iCs/>
                <w:color w:val="45C6D6"/>
              </w:rPr>
              <w:t>ui</w:t>
            </w:r>
            <w:r>
              <w:t>&gt;</w:t>
            </w:r>
          </w:p>
          <w:p w14:paraId="092BB097" w14:textId="77777777" w:rsidR="007657A6" w:rsidRDefault="004D6CAA" w:rsidP="00A40215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/</w:t>
            </w:r>
            <w:r>
              <w:rPr>
                <w:rFonts w:ascii="Times New Roman" w:hAnsi="Times New Roman" w:cs="Times New Roman"/>
              </w:rPr>
              <w:t xml:space="preserve">/ md5.h </w:t>
            </w:r>
            <w:r>
              <w:rPr>
                <w:rFonts w:ascii="Times New Roman" w:hAnsi="Times New Roman" w:cs="Times New Roman" w:hint="eastAsia"/>
              </w:rPr>
              <w:t>用来给账户密码加密</w:t>
            </w:r>
          </w:p>
          <w:p w14:paraId="14765EC7" w14:textId="77777777" w:rsidR="004D6CAA" w:rsidRDefault="004D6CAA" w:rsidP="004D6CAA">
            <w:pPr>
              <w:pStyle w:val="HTML"/>
            </w:pPr>
            <w:r>
              <w:t>#</w:t>
            </w:r>
            <w:r>
              <w:rPr>
                <w:color w:val="FF6AAD"/>
              </w:rPr>
              <w:t>ifndef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MD5_H</w:t>
            </w:r>
          </w:p>
          <w:p w14:paraId="1C1EB01E" w14:textId="77777777" w:rsidR="004D6CAA" w:rsidRDefault="004D6CAA" w:rsidP="004D6CAA">
            <w:pPr>
              <w:pStyle w:val="HTML"/>
            </w:pPr>
            <w:r>
              <w:t>#</w:t>
            </w:r>
            <w:r>
              <w:rPr>
                <w:color w:val="FF6AAD"/>
              </w:rPr>
              <w:t>define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MD5_H</w:t>
            </w:r>
          </w:p>
          <w:p w14:paraId="60572EBC" w14:textId="77777777" w:rsidR="004D6CAA" w:rsidRDefault="004D6CAA" w:rsidP="004D6CAA">
            <w:pPr>
              <w:pStyle w:val="HTML"/>
            </w:pPr>
          </w:p>
          <w:p w14:paraId="0BA8D936" w14:textId="77777777" w:rsidR="004D6CAA" w:rsidRDefault="004D6CAA" w:rsidP="004D6CAA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t>&lt;</w:t>
            </w:r>
            <w:r>
              <w:rPr>
                <w:color w:val="D69545"/>
              </w:rPr>
              <w:t>string</w:t>
            </w:r>
            <w:r>
              <w:t>&gt;</w:t>
            </w:r>
          </w:p>
          <w:p w14:paraId="67A1AA35" w14:textId="77777777" w:rsidR="004D6CAA" w:rsidRDefault="004D6CAA" w:rsidP="004D6CAA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t>&lt;</w:t>
            </w:r>
            <w:r>
              <w:rPr>
                <w:color w:val="D69545"/>
              </w:rPr>
              <w:t>fstream</w:t>
            </w:r>
            <w:r>
              <w:t>&gt;</w:t>
            </w:r>
          </w:p>
          <w:p w14:paraId="400B98EF" w14:textId="77777777" w:rsidR="004D6CAA" w:rsidRDefault="004D6CAA" w:rsidP="004D6CAA">
            <w:pPr>
              <w:pStyle w:val="HTML"/>
            </w:pPr>
          </w:p>
          <w:p w14:paraId="17F6CEF6" w14:textId="77777777" w:rsidR="004D6CAA" w:rsidRDefault="004D6CAA" w:rsidP="004D6CAA">
            <w:pPr>
              <w:pStyle w:val="HTML"/>
            </w:pP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Type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define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726E6771" w14:textId="77777777" w:rsidR="004D6CAA" w:rsidRDefault="004D6CAA" w:rsidP="004D6CAA">
            <w:pPr>
              <w:pStyle w:val="HTML"/>
            </w:pPr>
            <w:r>
              <w:rPr>
                <w:i/>
                <w:iCs/>
                <w:color w:val="45C6D6"/>
              </w:rPr>
              <w:t>typedef</w:t>
            </w:r>
            <w:r>
              <w:rPr>
                <w:color w:val="BEC0C2"/>
              </w:rPr>
              <w:t xml:space="preserve"> </w:t>
            </w:r>
            <w:r>
              <w:rPr>
                <w:color w:val="D69AA7"/>
              </w:rPr>
              <w:t>unsigned</w:t>
            </w:r>
            <w:r>
              <w:rPr>
                <w:color w:val="BEC0C2"/>
              </w:rPr>
              <w:t xml:space="preserve"> </w:t>
            </w:r>
            <w:r>
              <w:rPr>
                <w:color w:val="D69AA7"/>
              </w:rPr>
              <w:t>char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byte</w:t>
            </w:r>
            <w:r>
              <w:t>;</w:t>
            </w:r>
          </w:p>
          <w:p w14:paraId="10833D1C" w14:textId="77777777" w:rsidR="004D6CAA" w:rsidRDefault="004D6CAA" w:rsidP="004D6CAA">
            <w:pPr>
              <w:pStyle w:val="HTML"/>
            </w:pPr>
            <w:r>
              <w:rPr>
                <w:i/>
                <w:iCs/>
                <w:color w:val="45C6D6"/>
              </w:rPr>
              <w:t>typedef</w:t>
            </w:r>
            <w:r>
              <w:rPr>
                <w:color w:val="BEC0C2"/>
              </w:rPr>
              <w:t xml:space="preserve"> </w:t>
            </w:r>
            <w:r>
              <w:rPr>
                <w:color w:val="D69AA7"/>
              </w:rPr>
              <w:t>unsigned</w:t>
            </w:r>
            <w:r>
              <w:rPr>
                <w:color w:val="BEC0C2"/>
              </w:rPr>
              <w:t xml:space="preserve"> </w:t>
            </w:r>
            <w:r>
              <w:rPr>
                <w:color w:val="D69AA7"/>
              </w:rPr>
              <w:t>int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uint32</w:t>
            </w:r>
            <w:r>
              <w:t>;</w:t>
            </w:r>
          </w:p>
          <w:p w14:paraId="15CC13BF" w14:textId="77777777" w:rsidR="004D6CAA" w:rsidRDefault="004D6CAA" w:rsidP="004D6CAA">
            <w:pPr>
              <w:pStyle w:val="HTML"/>
            </w:pPr>
          </w:p>
          <w:p w14:paraId="511E3F2F" w14:textId="77777777" w:rsidR="004D6CAA" w:rsidRDefault="004D6CAA" w:rsidP="004D6CAA">
            <w:pPr>
              <w:pStyle w:val="HTML"/>
            </w:pPr>
            <w:r>
              <w:rPr>
                <w:i/>
                <w:iCs/>
                <w:color w:val="45C6D6"/>
              </w:rPr>
              <w:t>using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std</w:t>
            </w:r>
            <w:r>
              <w:t>::</w:t>
            </w:r>
            <w:r>
              <w:rPr>
                <w:color w:val="FF8080"/>
              </w:rPr>
              <w:t>string</w:t>
            </w:r>
            <w:r>
              <w:t>;</w:t>
            </w:r>
          </w:p>
          <w:p w14:paraId="106ABBC7" w14:textId="77777777" w:rsidR="004D6CAA" w:rsidRDefault="004D6CAA" w:rsidP="004D6CAA">
            <w:pPr>
              <w:pStyle w:val="HTML"/>
            </w:pPr>
            <w:r>
              <w:rPr>
                <w:i/>
                <w:iCs/>
                <w:color w:val="45C6D6"/>
              </w:rPr>
              <w:t>using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std</w:t>
            </w:r>
            <w:r>
              <w:t>::</w:t>
            </w:r>
            <w:r>
              <w:rPr>
                <w:color w:val="FF8080"/>
              </w:rPr>
              <w:t>ifstream</w:t>
            </w:r>
            <w:r>
              <w:t>;</w:t>
            </w:r>
          </w:p>
          <w:p w14:paraId="69B282A1" w14:textId="77777777" w:rsidR="004D6CAA" w:rsidRDefault="004D6CAA" w:rsidP="004D6CAA">
            <w:pPr>
              <w:pStyle w:val="HTML"/>
            </w:pPr>
          </w:p>
          <w:p w14:paraId="004A4351" w14:textId="77777777" w:rsidR="004D6CAA" w:rsidRDefault="004D6CAA" w:rsidP="004D6CAA">
            <w:pPr>
              <w:pStyle w:val="HTML"/>
            </w:pP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MD5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declaration.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3C053253" w14:textId="77777777" w:rsidR="004D6CAA" w:rsidRDefault="004D6CAA" w:rsidP="004D6CAA">
            <w:pPr>
              <w:pStyle w:val="HTML"/>
            </w:pPr>
            <w:r>
              <w:rPr>
                <w:i/>
                <w:iCs/>
                <w:color w:val="45C6D6"/>
              </w:rPr>
              <w:t>class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  <w:color w:val="FF8080"/>
              </w:rPr>
              <w:t>MD5</w:t>
            </w:r>
          </w:p>
          <w:p w14:paraId="2E6860F6" w14:textId="77777777" w:rsidR="004D6CAA" w:rsidRDefault="004D6CAA" w:rsidP="004D6CAA">
            <w:pPr>
              <w:pStyle w:val="HTML"/>
            </w:pPr>
            <w:r>
              <w:t>{</w:t>
            </w:r>
          </w:p>
          <w:p w14:paraId="755C982D" w14:textId="77777777" w:rsidR="004D6CAA" w:rsidRDefault="004D6CAA" w:rsidP="004D6CAA">
            <w:pPr>
              <w:pStyle w:val="HTML"/>
            </w:pPr>
            <w:r>
              <w:rPr>
                <w:i/>
                <w:iCs/>
                <w:color w:val="45C6D6"/>
              </w:rPr>
              <w:t>public</w:t>
            </w:r>
            <w:r>
              <w:t>:</w:t>
            </w:r>
          </w:p>
          <w:p w14:paraId="7C46FC3E" w14:textId="77777777" w:rsidR="004D6CAA" w:rsidRDefault="004D6CAA" w:rsidP="004D6CAA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b/>
                <w:bCs/>
              </w:rPr>
              <w:t>MD5</w:t>
            </w:r>
            <w:r>
              <w:t>();</w:t>
            </w:r>
          </w:p>
          <w:p w14:paraId="4A47C724" w14:textId="77777777" w:rsidR="004D6CAA" w:rsidRDefault="004D6CAA" w:rsidP="004D6CAA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b/>
                <w:bCs/>
              </w:rPr>
              <w:t>MD5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const</w:t>
            </w:r>
            <w:r>
              <w:rPr>
                <w:color w:val="BEC0C2"/>
              </w:rPr>
              <w:t xml:space="preserve"> </w:t>
            </w: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t>*</w:t>
            </w:r>
            <w:r>
              <w:rPr>
                <w:color w:val="D6BB9A"/>
              </w:rPr>
              <w:t>input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size_t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length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3EAF8A38" w14:textId="77777777" w:rsidR="004D6CAA" w:rsidRDefault="004D6CAA" w:rsidP="004D6CAA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b/>
                <w:bCs/>
              </w:rPr>
              <w:t>MD5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const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string</w:t>
            </w:r>
            <w:r>
              <w:rPr>
                <w:color w:val="BEC0C2"/>
              </w:rPr>
              <w:t xml:space="preserve"> </w:t>
            </w:r>
            <w:r>
              <w:t>&amp;</w:t>
            </w:r>
            <w:r>
              <w:rPr>
                <w:color w:val="D6BB9A"/>
              </w:rPr>
              <w:t>str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6F564D86" w14:textId="77777777" w:rsidR="004D6CAA" w:rsidRDefault="004D6CAA" w:rsidP="004D6CAA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b/>
                <w:bCs/>
              </w:rPr>
              <w:t>MD5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ifstream</w:t>
            </w:r>
            <w:r>
              <w:rPr>
                <w:color w:val="BEC0C2"/>
              </w:rPr>
              <w:t xml:space="preserve"> </w:t>
            </w:r>
            <w:r>
              <w:t>&amp;</w:t>
            </w:r>
            <w:r>
              <w:rPr>
                <w:color w:val="D6BB9A"/>
              </w:rPr>
              <w:t>in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5CE8FCF2" w14:textId="77777777" w:rsidR="004D6CAA" w:rsidRDefault="004D6CAA" w:rsidP="004D6CAA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</w:rPr>
              <w:t>update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const</w:t>
            </w:r>
            <w:r>
              <w:rPr>
                <w:color w:val="BEC0C2"/>
              </w:rPr>
              <w:t xml:space="preserve"> </w:t>
            </w: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t>*</w:t>
            </w:r>
            <w:r>
              <w:rPr>
                <w:color w:val="D6BB9A"/>
              </w:rPr>
              <w:t>input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size_t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length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713CC613" w14:textId="77777777" w:rsidR="004D6CAA" w:rsidRDefault="004D6CAA" w:rsidP="004D6CAA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</w:rPr>
              <w:t>update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const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string</w:t>
            </w:r>
            <w:r>
              <w:rPr>
                <w:color w:val="BEC0C2"/>
              </w:rPr>
              <w:t xml:space="preserve"> </w:t>
            </w:r>
            <w:r>
              <w:t>&amp;</w:t>
            </w:r>
            <w:r>
              <w:rPr>
                <w:color w:val="D6BB9A"/>
              </w:rPr>
              <w:t>str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4387B1E6" w14:textId="77777777" w:rsidR="004D6CAA" w:rsidRDefault="004D6CAA" w:rsidP="004D6CAA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</w:rPr>
              <w:t>update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ifstream</w:t>
            </w:r>
            <w:r>
              <w:rPr>
                <w:color w:val="BEC0C2"/>
              </w:rPr>
              <w:t xml:space="preserve"> </w:t>
            </w:r>
            <w:r>
              <w:t>&amp;</w:t>
            </w:r>
            <w:r>
              <w:rPr>
                <w:color w:val="D6BB9A"/>
              </w:rPr>
              <w:t>in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47C0AD14" w14:textId="77777777" w:rsidR="004D6CAA" w:rsidRDefault="004D6CAA" w:rsidP="004D6CAA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const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byte</w:t>
            </w:r>
            <w:r>
              <w:t>*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</w:rPr>
              <w:t>digest</w:t>
            </w:r>
            <w:r>
              <w:t>();</w:t>
            </w:r>
          </w:p>
          <w:p w14:paraId="45BCC104" w14:textId="77777777" w:rsidR="004D6CAA" w:rsidRDefault="004D6CAA" w:rsidP="004D6CAA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string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</w:rPr>
              <w:t>toString</w:t>
            </w:r>
            <w:r>
              <w:t>();</w:t>
            </w:r>
          </w:p>
          <w:p w14:paraId="75458DBE" w14:textId="77777777" w:rsidR="004D6CAA" w:rsidRDefault="004D6CAA" w:rsidP="004D6CAA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</w:rPr>
              <w:t>reset</w:t>
            </w:r>
            <w:r>
              <w:t>();</w:t>
            </w:r>
          </w:p>
          <w:p w14:paraId="085BA352" w14:textId="77777777" w:rsidR="004D6CAA" w:rsidRDefault="004D6CAA" w:rsidP="004D6CAA">
            <w:pPr>
              <w:pStyle w:val="HTML"/>
            </w:pPr>
            <w:r>
              <w:rPr>
                <w:i/>
                <w:iCs/>
                <w:color w:val="45C6D6"/>
              </w:rPr>
              <w:t>private</w:t>
            </w:r>
            <w:r>
              <w:t>:</w:t>
            </w:r>
          </w:p>
          <w:p w14:paraId="3E95267A" w14:textId="77777777" w:rsidR="004D6CAA" w:rsidRDefault="004D6CAA" w:rsidP="004D6CAA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</w:rPr>
              <w:t>update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const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byte</w:t>
            </w:r>
            <w:r>
              <w:rPr>
                <w:color w:val="BEC0C2"/>
              </w:rPr>
              <w:t xml:space="preserve"> </w:t>
            </w:r>
            <w:r>
              <w:t>*</w:t>
            </w:r>
            <w:r>
              <w:rPr>
                <w:color w:val="D6BB9A"/>
              </w:rPr>
              <w:t>input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size_t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length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7AF1FE2B" w14:textId="77777777" w:rsidR="004D6CAA" w:rsidRDefault="004D6CAA" w:rsidP="004D6CAA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</w:rPr>
              <w:t>final</w:t>
            </w:r>
            <w:r>
              <w:t>();</w:t>
            </w:r>
          </w:p>
          <w:p w14:paraId="30B0AE62" w14:textId="77777777" w:rsidR="004D6CAA" w:rsidRDefault="004D6CAA" w:rsidP="004D6CAA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</w:rPr>
              <w:t>transform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const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byte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block</w:t>
            </w:r>
            <w:r>
              <w:t>[</w:t>
            </w:r>
            <w:r>
              <w:rPr>
                <w:color w:val="8A602C"/>
              </w:rPr>
              <w:t>64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051EBBB3" w14:textId="77777777" w:rsidR="004D6CAA" w:rsidRDefault="004D6CAA" w:rsidP="004D6CAA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</w:rPr>
              <w:t>encode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const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uint32</w:t>
            </w:r>
            <w:r>
              <w:rPr>
                <w:color w:val="BEC0C2"/>
              </w:rPr>
              <w:t xml:space="preserve"> </w:t>
            </w:r>
            <w:r>
              <w:t>*</w:t>
            </w:r>
            <w:r>
              <w:rPr>
                <w:color w:val="D6BB9A"/>
              </w:rPr>
              <w:t>input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byte</w:t>
            </w:r>
            <w:r>
              <w:rPr>
                <w:color w:val="BEC0C2"/>
              </w:rPr>
              <w:t xml:space="preserve"> </w:t>
            </w:r>
            <w:r>
              <w:t>*</w:t>
            </w:r>
            <w:r>
              <w:rPr>
                <w:color w:val="D6BB9A"/>
              </w:rPr>
              <w:t>output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size_t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length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07136A31" w14:textId="77777777" w:rsidR="004D6CAA" w:rsidRDefault="004D6CAA" w:rsidP="004D6CAA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</w:rPr>
              <w:t>decode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const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byte</w:t>
            </w:r>
            <w:r>
              <w:rPr>
                <w:color w:val="BEC0C2"/>
              </w:rPr>
              <w:t xml:space="preserve"> </w:t>
            </w:r>
            <w:r>
              <w:t>*</w:t>
            </w:r>
            <w:r>
              <w:rPr>
                <w:color w:val="D6BB9A"/>
              </w:rPr>
              <w:t>input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uint32</w:t>
            </w:r>
            <w:r>
              <w:rPr>
                <w:color w:val="BEC0C2"/>
              </w:rPr>
              <w:t xml:space="preserve"> </w:t>
            </w:r>
            <w:r>
              <w:t>*</w:t>
            </w:r>
            <w:r>
              <w:rPr>
                <w:color w:val="D6BB9A"/>
              </w:rPr>
              <w:t>output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size_t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length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0EDD9B11" w14:textId="77777777" w:rsidR="004D6CAA" w:rsidRDefault="004D6CAA" w:rsidP="004D6CAA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string</w:t>
            </w:r>
            <w:r>
              <w:rPr>
                <w:color w:val="BEC0C2"/>
              </w:rPr>
              <w:t xml:space="preserve"> </w:t>
            </w:r>
            <w:r>
              <w:rPr>
                <w:b/>
                <w:bCs/>
              </w:rPr>
              <w:t>bytesToHexString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const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byte</w:t>
            </w:r>
            <w:r>
              <w:rPr>
                <w:color w:val="BEC0C2"/>
              </w:rPr>
              <w:t xml:space="preserve"> </w:t>
            </w:r>
            <w:r>
              <w:t>*</w:t>
            </w:r>
            <w:r>
              <w:rPr>
                <w:color w:val="D6BB9A"/>
              </w:rPr>
              <w:t>input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size_t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length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669296AB" w14:textId="77777777" w:rsidR="004D6CAA" w:rsidRDefault="004D6CAA" w:rsidP="004D6CAA">
            <w:pPr>
              <w:pStyle w:val="HTML"/>
            </w:pPr>
          </w:p>
          <w:p w14:paraId="20AB0081" w14:textId="77777777" w:rsidR="004D6CAA" w:rsidRDefault="004D6CAA" w:rsidP="004D6CAA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class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uncopyable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5B3F1B4B" w14:textId="77777777" w:rsidR="004D6CAA" w:rsidRDefault="004D6CAA" w:rsidP="004D6CAA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b/>
                <w:bCs/>
              </w:rPr>
              <w:t>MD5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const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MD5</w:t>
            </w:r>
            <w:r>
              <w:t>&amp;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1F07028F" w14:textId="77777777" w:rsidR="004D6CAA" w:rsidRDefault="004D6CAA" w:rsidP="004D6CAA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MD5</w:t>
            </w:r>
            <w:r>
              <w:t>&amp;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D6BB9A"/>
              </w:rPr>
              <w:t>operator</w:t>
            </w:r>
            <w:r>
              <w:rPr>
                <w:color w:val="D6BB9A"/>
              </w:rPr>
              <w:t>=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const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MD5</w:t>
            </w:r>
            <w:r>
              <w:t>&amp;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6AF9FA85" w14:textId="77777777" w:rsidR="004D6CAA" w:rsidRDefault="004D6CAA" w:rsidP="004D6CAA">
            <w:pPr>
              <w:pStyle w:val="HTML"/>
            </w:pPr>
          </w:p>
          <w:p w14:paraId="130CA09A" w14:textId="77777777" w:rsidR="004D6CAA" w:rsidRDefault="004D6CAA" w:rsidP="004D6CAA">
            <w:pPr>
              <w:pStyle w:val="HTML"/>
            </w:pPr>
            <w:r>
              <w:rPr>
                <w:i/>
                <w:iCs/>
                <w:color w:val="45C6D6"/>
              </w:rPr>
              <w:t>private</w:t>
            </w:r>
            <w:r>
              <w:t>:</w:t>
            </w:r>
          </w:p>
          <w:p w14:paraId="6679F727" w14:textId="77777777" w:rsidR="004D6CAA" w:rsidRDefault="004D6CAA" w:rsidP="004D6CAA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uint32</w:t>
            </w:r>
            <w:r>
              <w:rPr>
                <w:color w:val="BEC0C2"/>
              </w:rPr>
              <w:t xml:space="preserve"> </w:t>
            </w:r>
            <w:r>
              <w:t>_state[</w:t>
            </w:r>
            <w:r>
              <w:rPr>
                <w:color w:val="8A602C"/>
              </w:rPr>
              <w:t>4</w:t>
            </w:r>
            <w:r>
              <w:t>];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state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(ABCD)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700B90BF" w14:textId="77777777" w:rsidR="004D6CAA" w:rsidRDefault="004D6CAA" w:rsidP="004D6CAA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uint32</w:t>
            </w:r>
            <w:r>
              <w:rPr>
                <w:color w:val="BEC0C2"/>
              </w:rPr>
              <w:t xml:space="preserve"> </w:t>
            </w:r>
            <w:r>
              <w:t>_count[</w:t>
            </w:r>
            <w:r>
              <w:rPr>
                <w:color w:val="8A602C"/>
              </w:rPr>
              <w:t>2</w:t>
            </w:r>
            <w:r>
              <w:t>];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number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of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bits,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modulo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2^64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(low-order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word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first)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06BCD9B7" w14:textId="77777777" w:rsidR="004D6CAA" w:rsidRDefault="004D6CAA" w:rsidP="004D6CAA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byte</w:t>
            </w:r>
            <w:r>
              <w:rPr>
                <w:color w:val="BEC0C2"/>
              </w:rPr>
              <w:t xml:space="preserve"> </w:t>
            </w:r>
            <w:r>
              <w:t>_buffer[</w:t>
            </w:r>
            <w:r>
              <w:rPr>
                <w:color w:val="8A602C"/>
              </w:rPr>
              <w:t>64</w:t>
            </w:r>
            <w:r>
              <w:t>];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input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buffer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15F8EB5E" w14:textId="77777777" w:rsidR="004D6CAA" w:rsidRDefault="004D6CAA" w:rsidP="004D6CAA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byte</w:t>
            </w:r>
            <w:r>
              <w:rPr>
                <w:color w:val="BEC0C2"/>
              </w:rPr>
              <w:t xml:space="preserve"> </w:t>
            </w:r>
            <w:r>
              <w:t>_digest[</w:t>
            </w:r>
            <w:r>
              <w:rPr>
                <w:color w:val="8A602C"/>
              </w:rPr>
              <w:t>16</w:t>
            </w:r>
            <w:r>
              <w:t>];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message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digest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096A3D3C" w14:textId="77777777" w:rsidR="004D6CAA" w:rsidRDefault="004D6CAA" w:rsidP="004D6CAA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9AA7"/>
              </w:rPr>
              <w:t>bool</w:t>
            </w:r>
            <w:r>
              <w:rPr>
                <w:color w:val="BEC0C2"/>
              </w:rPr>
              <w:t xml:space="preserve"> </w:t>
            </w:r>
            <w:r>
              <w:t>_finished;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calculate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finished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?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4BBBD03B" w14:textId="77777777" w:rsidR="004D6CAA" w:rsidRDefault="004D6CAA" w:rsidP="004D6CAA">
            <w:pPr>
              <w:pStyle w:val="HTML"/>
            </w:pPr>
          </w:p>
          <w:p w14:paraId="7F30526D" w14:textId="77777777" w:rsidR="004D6CAA" w:rsidRDefault="004D6CAA" w:rsidP="004D6CAA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static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const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byte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PADDING</w:t>
            </w:r>
            <w:r>
              <w:t>[</w:t>
            </w:r>
            <w:r>
              <w:rPr>
                <w:color w:val="8A602C"/>
              </w:rPr>
              <w:t>64</w:t>
            </w:r>
            <w:r>
              <w:t>];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padding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for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calculate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7BD72E7C" w14:textId="77777777" w:rsidR="004D6CAA" w:rsidRDefault="004D6CAA" w:rsidP="004D6CAA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static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const</w:t>
            </w:r>
            <w:r>
              <w:rPr>
                <w:color w:val="BEC0C2"/>
              </w:rPr>
              <w:t xml:space="preserve"> </w:t>
            </w:r>
            <w:r>
              <w:rPr>
                <w:color w:val="D69AA7"/>
              </w:rPr>
              <w:t>char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HEX</w:t>
            </w:r>
            <w:r>
              <w:t>[</w:t>
            </w:r>
            <w:r>
              <w:rPr>
                <w:color w:val="8A602C"/>
              </w:rPr>
              <w:t>16</w:t>
            </w:r>
            <w:r>
              <w:t>];</w:t>
            </w:r>
          </w:p>
          <w:p w14:paraId="091F33E0" w14:textId="77777777" w:rsidR="004D6CAA" w:rsidRDefault="004D6CAA" w:rsidP="004D6CAA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static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const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size_t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BUFFER_SIZE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1024</w:t>
            </w:r>
            <w:r>
              <w:t>;</w:t>
            </w:r>
          </w:p>
          <w:p w14:paraId="0D15D05A" w14:textId="77777777" w:rsidR="004D6CAA" w:rsidRDefault="004D6CAA" w:rsidP="004D6CAA">
            <w:pPr>
              <w:pStyle w:val="HTML"/>
            </w:pPr>
            <w:r>
              <w:t>};</w:t>
            </w:r>
          </w:p>
          <w:p w14:paraId="18E6B41C" w14:textId="77777777" w:rsidR="004D6CAA" w:rsidRDefault="004D6CAA" w:rsidP="004D6CAA">
            <w:pPr>
              <w:pStyle w:val="HTML"/>
            </w:pPr>
          </w:p>
          <w:p w14:paraId="65985E7A" w14:textId="77777777" w:rsidR="004D6CAA" w:rsidRDefault="004D6CAA" w:rsidP="004D6CAA">
            <w:pPr>
              <w:pStyle w:val="HTML"/>
            </w:pPr>
            <w:r>
              <w:t>#</w:t>
            </w:r>
            <w:r>
              <w:rPr>
                <w:color w:val="FF6AAD"/>
              </w:rPr>
              <w:t>endif</w:t>
            </w:r>
            <w:r>
              <w:rPr>
                <w:i/>
                <w:iCs/>
                <w:color w:val="A8ABB0"/>
              </w:rPr>
              <w:t>/*MD5_H*/</w:t>
            </w:r>
          </w:p>
          <w:p w14:paraId="379D6BEA" w14:textId="77777777" w:rsidR="004D6CAA" w:rsidRDefault="004D6CAA" w:rsidP="00A40215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21ED3190" w14:textId="1C5779C1" w:rsidR="004D6CAA" w:rsidRDefault="004D6CAA" w:rsidP="00A40215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/</w:t>
            </w:r>
            <w:r>
              <w:rPr>
                <w:rFonts w:ascii="Times New Roman" w:hAnsi="Times New Roman" w:cs="Times New Roman"/>
              </w:rPr>
              <w:t>/</w:t>
            </w:r>
            <w:r>
              <w:rPr>
                <w:rFonts w:ascii="Times New Roman" w:hAnsi="Times New Roman" w:cs="Times New Roman" w:hint="eastAsia"/>
              </w:rPr>
              <w:t>md</w:t>
            </w:r>
            <w:r w:rsidR="007A6B2D">
              <w:rPr>
                <w:rFonts w:ascii="Times New Roman" w:hAnsi="Times New Roman" w:cs="Times New Roman"/>
              </w:rPr>
              <w:t>5.cpp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>用来给账户密码加密</w:t>
            </w:r>
          </w:p>
          <w:p w14:paraId="0CDB921E" w14:textId="77777777" w:rsidR="00F27090" w:rsidRDefault="00F27090" w:rsidP="00F27090">
            <w:pPr>
              <w:pStyle w:val="HTML"/>
            </w:pPr>
            <w:r>
              <w:t>#</w:t>
            </w:r>
            <w:r>
              <w:rPr>
                <w:color w:val="FF6AAD"/>
              </w:rPr>
              <w:t>include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"md5.h"</w:t>
            </w:r>
          </w:p>
          <w:p w14:paraId="5E814FDB" w14:textId="77777777" w:rsidR="00F27090" w:rsidRDefault="00F27090" w:rsidP="00F27090">
            <w:pPr>
              <w:pStyle w:val="HTML"/>
            </w:pPr>
          </w:p>
          <w:p w14:paraId="21E15EED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45C6D6"/>
              </w:rPr>
              <w:t>using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namespace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std</w:t>
            </w:r>
            <w:r>
              <w:t>;</w:t>
            </w:r>
          </w:p>
          <w:p w14:paraId="5E035FD2" w14:textId="77777777" w:rsidR="00F27090" w:rsidRDefault="00F27090" w:rsidP="00F27090">
            <w:pPr>
              <w:pStyle w:val="HTML"/>
            </w:pPr>
          </w:p>
          <w:p w14:paraId="427FDE32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Constants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for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MD5Transform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routine.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3E7BF503" w14:textId="77777777" w:rsidR="00F27090" w:rsidRDefault="00F27090" w:rsidP="00F27090">
            <w:pPr>
              <w:pStyle w:val="HTML"/>
            </w:pPr>
            <w:r>
              <w:t>#</w:t>
            </w:r>
            <w:r>
              <w:rPr>
                <w:color w:val="FF6AAD"/>
              </w:rPr>
              <w:t>define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S11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7</w:t>
            </w:r>
          </w:p>
          <w:p w14:paraId="34734D8E" w14:textId="77777777" w:rsidR="00F27090" w:rsidRDefault="00F27090" w:rsidP="00F27090">
            <w:pPr>
              <w:pStyle w:val="HTML"/>
            </w:pPr>
            <w:r>
              <w:t>#</w:t>
            </w:r>
            <w:r>
              <w:rPr>
                <w:color w:val="FF6AAD"/>
              </w:rPr>
              <w:t>define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S12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12</w:t>
            </w:r>
          </w:p>
          <w:p w14:paraId="467315C8" w14:textId="77777777" w:rsidR="00F27090" w:rsidRDefault="00F27090" w:rsidP="00F27090">
            <w:pPr>
              <w:pStyle w:val="HTML"/>
            </w:pPr>
            <w:r>
              <w:t>#</w:t>
            </w:r>
            <w:r>
              <w:rPr>
                <w:color w:val="FF6AAD"/>
              </w:rPr>
              <w:t>define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S13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17</w:t>
            </w:r>
          </w:p>
          <w:p w14:paraId="4817614A" w14:textId="77777777" w:rsidR="00F27090" w:rsidRDefault="00F27090" w:rsidP="00F27090">
            <w:pPr>
              <w:pStyle w:val="HTML"/>
            </w:pPr>
            <w:r>
              <w:t>#</w:t>
            </w:r>
            <w:r>
              <w:rPr>
                <w:color w:val="FF6AAD"/>
              </w:rPr>
              <w:t>define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S14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22</w:t>
            </w:r>
          </w:p>
          <w:p w14:paraId="43FC203C" w14:textId="77777777" w:rsidR="00F27090" w:rsidRDefault="00F27090" w:rsidP="00F27090">
            <w:pPr>
              <w:pStyle w:val="HTML"/>
            </w:pPr>
            <w:r>
              <w:t>#</w:t>
            </w:r>
            <w:r>
              <w:rPr>
                <w:color w:val="FF6AAD"/>
              </w:rPr>
              <w:t>define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S21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5</w:t>
            </w:r>
          </w:p>
          <w:p w14:paraId="3A6D7B28" w14:textId="77777777" w:rsidR="00F27090" w:rsidRDefault="00F27090" w:rsidP="00F27090">
            <w:pPr>
              <w:pStyle w:val="HTML"/>
            </w:pPr>
            <w:r>
              <w:t>#</w:t>
            </w:r>
            <w:r>
              <w:rPr>
                <w:color w:val="FF6AAD"/>
              </w:rPr>
              <w:t>define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S22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9</w:t>
            </w:r>
          </w:p>
          <w:p w14:paraId="151A93D0" w14:textId="77777777" w:rsidR="00F27090" w:rsidRDefault="00F27090" w:rsidP="00F27090">
            <w:pPr>
              <w:pStyle w:val="HTML"/>
            </w:pPr>
            <w:r>
              <w:t>#</w:t>
            </w:r>
            <w:r>
              <w:rPr>
                <w:color w:val="FF6AAD"/>
              </w:rPr>
              <w:t>define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S23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14</w:t>
            </w:r>
          </w:p>
          <w:p w14:paraId="37A543B7" w14:textId="77777777" w:rsidR="00F27090" w:rsidRDefault="00F27090" w:rsidP="00F27090">
            <w:pPr>
              <w:pStyle w:val="HTML"/>
            </w:pPr>
            <w:r>
              <w:t>#</w:t>
            </w:r>
            <w:r>
              <w:rPr>
                <w:color w:val="FF6AAD"/>
              </w:rPr>
              <w:t>define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S24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20</w:t>
            </w:r>
          </w:p>
          <w:p w14:paraId="5A23A350" w14:textId="77777777" w:rsidR="00F27090" w:rsidRDefault="00F27090" w:rsidP="00F27090">
            <w:pPr>
              <w:pStyle w:val="HTML"/>
            </w:pPr>
            <w:r>
              <w:t>#</w:t>
            </w:r>
            <w:r>
              <w:rPr>
                <w:color w:val="FF6AAD"/>
              </w:rPr>
              <w:t>define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S31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4</w:t>
            </w:r>
          </w:p>
          <w:p w14:paraId="243D1A1E" w14:textId="77777777" w:rsidR="00F27090" w:rsidRDefault="00F27090" w:rsidP="00F27090">
            <w:pPr>
              <w:pStyle w:val="HTML"/>
            </w:pPr>
            <w:r>
              <w:t>#</w:t>
            </w:r>
            <w:r>
              <w:rPr>
                <w:color w:val="FF6AAD"/>
              </w:rPr>
              <w:t>define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S32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11</w:t>
            </w:r>
          </w:p>
          <w:p w14:paraId="571FB382" w14:textId="77777777" w:rsidR="00F27090" w:rsidRDefault="00F27090" w:rsidP="00F27090">
            <w:pPr>
              <w:pStyle w:val="HTML"/>
            </w:pPr>
            <w:r>
              <w:t>#</w:t>
            </w:r>
            <w:r>
              <w:rPr>
                <w:color w:val="FF6AAD"/>
              </w:rPr>
              <w:t>define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S33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16</w:t>
            </w:r>
          </w:p>
          <w:p w14:paraId="76366E6C" w14:textId="77777777" w:rsidR="00F27090" w:rsidRDefault="00F27090" w:rsidP="00F27090">
            <w:pPr>
              <w:pStyle w:val="HTML"/>
            </w:pPr>
            <w:r>
              <w:t>#</w:t>
            </w:r>
            <w:r>
              <w:rPr>
                <w:color w:val="FF6AAD"/>
              </w:rPr>
              <w:t>define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S34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23</w:t>
            </w:r>
          </w:p>
          <w:p w14:paraId="21370A2A" w14:textId="77777777" w:rsidR="00F27090" w:rsidRDefault="00F27090" w:rsidP="00F27090">
            <w:pPr>
              <w:pStyle w:val="HTML"/>
            </w:pPr>
            <w:r>
              <w:t>#</w:t>
            </w:r>
            <w:r>
              <w:rPr>
                <w:color w:val="FF6AAD"/>
              </w:rPr>
              <w:t>define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S41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6</w:t>
            </w:r>
          </w:p>
          <w:p w14:paraId="578DBA82" w14:textId="77777777" w:rsidR="00F27090" w:rsidRDefault="00F27090" w:rsidP="00F27090">
            <w:pPr>
              <w:pStyle w:val="HTML"/>
            </w:pPr>
            <w:r>
              <w:t>#</w:t>
            </w:r>
            <w:r>
              <w:rPr>
                <w:color w:val="FF6AAD"/>
              </w:rPr>
              <w:t>define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S42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10</w:t>
            </w:r>
          </w:p>
          <w:p w14:paraId="7338F17A" w14:textId="77777777" w:rsidR="00F27090" w:rsidRDefault="00F27090" w:rsidP="00F27090">
            <w:pPr>
              <w:pStyle w:val="HTML"/>
            </w:pPr>
            <w:r>
              <w:t>#</w:t>
            </w:r>
            <w:r>
              <w:rPr>
                <w:color w:val="FF6AAD"/>
              </w:rPr>
              <w:t>define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S43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15</w:t>
            </w:r>
          </w:p>
          <w:p w14:paraId="6A94D6DE" w14:textId="77777777" w:rsidR="00F27090" w:rsidRDefault="00F27090" w:rsidP="00F27090">
            <w:pPr>
              <w:pStyle w:val="HTML"/>
            </w:pPr>
            <w:r>
              <w:t>#</w:t>
            </w:r>
            <w:r>
              <w:rPr>
                <w:color w:val="FF6AAD"/>
              </w:rPr>
              <w:t>define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S44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21</w:t>
            </w:r>
          </w:p>
          <w:p w14:paraId="6B040519" w14:textId="77777777" w:rsidR="00F27090" w:rsidRDefault="00F27090" w:rsidP="00F27090">
            <w:pPr>
              <w:pStyle w:val="HTML"/>
            </w:pPr>
          </w:p>
          <w:p w14:paraId="144472FE" w14:textId="77777777" w:rsidR="00F27090" w:rsidRDefault="00F27090" w:rsidP="00F27090">
            <w:pPr>
              <w:pStyle w:val="HTML"/>
            </w:pPr>
          </w:p>
          <w:p w14:paraId="20FC24C3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F,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G,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H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and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I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are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basic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MD5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functions.</w:t>
            </w:r>
          </w:p>
          <w:p w14:paraId="041AFFF2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*/</w:t>
            </w:r>
          </w:p>
          <w:p w14:paraId="1AD995BF" w14:textId="77777777" w:rsidR="00F27090" w:rsidRDefault="00F27090" w:rsidP="00F27090">
            <w:pPr>
              <w:pStyle w:val="HTML"/>
            </w:pPr>
            <w:r>
              <w:t>#</w:t>
            </w:r>
            <w:r>
              <w:rPr>
                <w:color w:val="FF6AAD"/>
              </w:rPr>
              <w:t>define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F</w:t>
            </w:r>
            <w:r>
              <w:t>(</w:t>
            </w:r>
            <w:r>
              <w:rPr>
                <w:color w:val="FF6AAD"/>
              </w:rPr>
              <w:t>x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y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z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(((</w:t>
            </w:r>
            <w:r>
              <w:rPr>
                <w:color w:val="FF6AAD"/>
              </w:rPr>
              <w:t>x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&amp;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y</w:t>
            </w:r>
            <w:r>
              <w:t>))</w:t>
            </w:r>
            <w:r>
              <w:rPr>
                <w:color w:val="BEC0C2"/>
              </w:rPr>
              <w:t xml:space="preserve"> </w:t>
            </w:r>
            <w:r>
              <w:t>|</w:t>
            </w:r>
            <w:r>
              <w:rPr>
                <w:color w:val="BEC0C2"/>
              </w:rPr>
              <w:t xml:space="preserve"> </w:t>
            </w:r>
            <w:r>
              <w:t>((~</w:t>
            </w:r>
            <w:r>
              <w:rPr>
                <w:color w:val="FF6AAD"/>
              </w:rPr>
              <w:t>x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&amp;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z</w:t>
            </w:r>
            <w:r>
              <w:t>)))</w:t>
            </w:r>
          </w:p>
          <w:p w14:paraId="28528805" w14:textId="77777777" w:rsidR="00F27090" w:rsidRDefault="00F27090" w:rsidP="00F27090">
            <w:pPr>
              <w:pStyle w:val="HTML"/>
            </w:pPr>
            <w:r>
              <w:t>#</w:t>
            </w:r>
            <w:r>
              <w:rPr>
                <w:color w:val="FF6AAD"/>
              </w:rPr>
              <w:t>define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G</w:t>
            </w:r>
            <w:r>
              <w:t>(</w:t>
            </w:r>
            <w:r>
              <w:rPr>
                <w:color w:val="FF6AAD"/>
              </w:rPr>
              <w:t>x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y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z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(((</w:t>
            </w:r>
            <w:r>
              <w:rPr>
                <w:color w:val="FF6AAD"/>
              </w:rPr>
              <w:t>x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&amp;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z</w:t>
            </w:r>
            <w:r>
              <w:t>))</w:t>
            </w:r>
            <w:r>
              <w:rPr>
                <w:color w:val="BEC0C2"/>
              </w:rPr>
              <w:t xml:space="preserve"> </w:t>
            </w:r>
            <w:r>
              <w:t>|</w:t>
            </w:r>
            <w:r>
              <w:rPr>
                <w:color w:val="BEC0C2"/>
              </w:rPr>
              <w:t xml:space="preserve"> </w:t>
            </w:r>
            <w:r>
              <w:t>((</w:t>
            </w:r>
            <w:r>
              <w:rPr>
                <w:color w:val="FF6AAD"/>
              </w:rPr>
              <w:t>y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&amp;</w:t>
            </w:r>
            <w:r>
              <w:rPr>
                <w:color w:val="BEC0C2"/>
              </w:rPr>
              <w:t xml:space="preserve"> </w:t>
            </w:r>
            <w:r>
              <w:t>(~</w:t>
            </w:r>
            <w:r>
              <w:rPr>
                <w:color w:val="FF6AAD"/>
              </w:rPr>
              <w:t>z</w:t>
            </w:r>
            <w:r>
              <w:t>)))</w:t>
            </w:r>
          </w:p>
          <w:p w14:paraId="0138F42C" w14:textId="77777777" w:rsidR="00F27090" w:rsidRDefault="00F27090" w:rsidP="00F27090">
            <w:pPr>
              <w:pStyle w:val="HTML"/>
            </w:pPr>
            <w:r>
              <w:t>#</w:t>
            </w:r>
            <w:r>
              <w:rPr>
                <w:color w:val="FF6AAD"/>
              </w:rPr>
              <w:t>define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H</w:t>
            </w:r>
            <w:r>
              <w:t>(</w:t>
            </w:r>
            <w:r>
              <w:rPr>
                <w:color w:val="FF6AAD"/>
              </w:rPr>
              <w:t>x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y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z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((</w:t>
            </w:r>
            <w:r>
              <w:rPr>
                <w:color w:val="FF6AAD"/>
              </w:rPr>
              <w:t>x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^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y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^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z</w:t>
            </w:r>
            <w:r>
              <w:t>))</w:t>
            </w:r>
          </w:p>
          <w:p w14:paraId="00FBF2FC" w14:textId="77777777" w:rsidR="00F27090" w:rsidRDefault="00F27090" w:rsidP="00F27090">
            <w:pPr>
              <w:pStyle w:val="HTML"/>
            </w:pPr>
            <w:r>
              <w:t>#</w:t>
            </w:r>
            <w:r>
              <w:rPr>
                <w:color w:val="FF6AAD"/>
              </w:rPr>
              <w:t>define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I</w:t>
            </w:r>
            <w:r>
              <w:t>(</w:t>
            </w:r>
            <w:r>
              <w:rPr>
                <w:color w:val="FF6AAD"/>
              </w:rPr>
              <w:t>x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y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z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((</w:t>
            </w:r>
            <w:r>
              <w:rPr>
                <w:color w:val="FF6AAD"/>
              </w:rPr>
              <w:t>y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^</w:t>
            </w:r>
            <w:r>
              <w:rPr>
                <w:color w:val="BEC0C2"/>
              </w:rPr>
              <w:t xml:space="preserve"> </w:t>
            </w:r>
            <w:r>
              <w:t>((</w:t>
            </w:r>
            <w:r>
              <w:rPr>
                <w:color w:val="FF6AAD"/>
              </w:rPr>
              <w:t>x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|</w:t>
            </w:r>
            <w:r>
              <w:rPr>
                <w:color w:val="BEC0C2"/>
              </w:rPr>
              <w:t xml:space="preserve"> </w:t>
            </w:r>
            <w:r>
              <w:t>(~</w:t>
            </w:r>
            <w:r>
              <w:rPr>
                <w:color w:val="FF6AAD"/>
              </w:rPr>
              <w:t>z</w:t>
            </w:r>
            <w:r>
              <w:t>)))</w:t>
            </w:r>
          </w:p>
          <w:p w14:paraId="5CA56D76" w14:textId="77777777" w:rsidR="00F27090" w:rsidRDefault="00F27090" w:rsidP="00F27090">
            <w:pPr>
              <w:pStyle w:val="HTML"/>
            </w:pPr>
          </w:p>
          <w:p w14:paraId="51652AE2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ROTATE_LEFT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rotates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x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left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n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bits.</w:t>
            </w:r>
          </w:p>
          <w:p w14:paraId="312AF79E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*/</w:t>
            </w:r>
          </w:p>
          <w:p w14:paraId="586A483B" w14:textId="77777777" w:rsidR="00F27090" w:rsidRDefault="00F27090" w:rsidP="00F27090">
            <w:pPr>
              <w:pStyle w:val="HTML"/>
            </w:pPr>
            <w:r>
              <w:t>#</w:t>
            </w:r>
            <w:r>
              <w:rPr>
                <w:color w:val="FF6AAD"/>
              </w:rPr>
              <w:t>define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ROTATE_LEFT</w:t>
            </w:r>
            <w:r>
              <w:t>(</w:t>
            </w:r>
            <w:r>
              <w:rPr>
                <w:color w:val="FF6AAD"/>
              </w:rPr>
              <w:t>x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n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(((</w:t>
            </w:r>
            <w:r>
              <w:rPr>
                <w:color w:val="FF6AAD"/>
              </w:rPr>
              <w:t>x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&lt;&lt;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n</w:t>
            </w:r>
            <w:r>
              <w:t>))</w:t>
            </w:r>
            <w:r>
              <w:rPr>
                <w:color w:val="BEC0C2"/>
              </w:rPr>
              <w:t xml:space="preserve"> </w:t>
            </w:r>
            <w:r>
              <w:t>|</w:t>
            </w:r>
            <w:r>
              <w:rPr>
                <w:color w:val="BEC0C2"/>
              </w:rPr>
              <w:t xml:space="preserve"> </w:t>
            </w:r>
            <w:r>
              <w:t>((</w:t>
            </w:r>
            <w:r>
              <w:rPr>
                <w:color w:val="FF6AAD"/>
              </w:rPr>
              <w:t>x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&gt;&gt;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8A602C"/>
              </w:rPr>
              <w:t>32</w:t>
            </w:r>
            <w:r>
              <w:t>-(</w:t>
            </w:r>
            <w:r>
              <w:rPr>
                <w:color w:val="FF6AAD"/>
              </w:rPr>
              <w:t>n</w:t>
            </w:r>
            <w:r>
              <w:t>))))</w:t>
            </w:r>
          </w:p>
          <w:p w14:paraId="0061E57D" w14:textId="77777777" w:rsidR="00F27090" w:rsidRDefault="00F27090" w:rsidP="00F27090">
            <w:pPr>
              <w:pStyle w:val="HTML"/>
            </w:pPr>
          </w:p>
          <w:p w14:paraId="46ADAF05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FF,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GG,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HH,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and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II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transformations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for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rounds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1,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2,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3,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and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4.</w:t>
            </w:r>
          </w:p>
          <w:p w14:paraId="10203F04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Rotation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is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separate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from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addition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to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prevent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recomputation.</w:t>
            </w:r>
          </w:p>
          <w:p w14:paraId="401E4968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*/</w:t>
            </w:r>
          </w:p>
          <w:p w14:paraId="64F2E329" w14:textId="77777777" w:rsidR="00F27090" w:rsidRDefault="00F27090" w:rsidP="00F27090">
            <w:pPr>
              <w:pStyle w:val="HTML"/>
            </w:pPr>
            <w:r>
              <w:t>#</w:t>
            </w:r>
            <w:r>
              <w:rPr>
                <w:color w:val="FF6AAD"/>
              </w:rPr>
              <w:t>define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FF</w:t>
            </w:r>
            <w:r>
              <w:t>(</w:t>
            </w:r>
            <w:r>
              <w:rPr>
                <w:color w:val="FF6AAD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x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ac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{</w:t>
            </w:r>
            <w:r>
              <w:rPr>
                <w:color w:val="BEC0C2"/>
              </w:rPr>
              <w:t xml:space="preserve"> </w:t>
            </w:r>
            <w:r>
              <w:t>\</w:t>
            </w:r>
          </w:p>
          <w:p w14:paraId="55018791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a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+=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F</w:t>
            </w:r>
            <w:r>
              <w:rPr>
                <w:color w:val="BEC0C2"/>
              </w:rPr>
              <w:t xml:space="preserve"> </w:t>
            </w:r>
            <w:r>
              <w:t>((</w:t>
            </w:r>
            <w:r>
              <w:rPr>
                <w:color w:val="FF6AAD"/>
              </w:rPr>
              <w:t>b</w:t>
            </w:r>
            <w:r>
              <w:t>),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c</w:t>
            </w:r>
            <w:r>
              <w:t>),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d</w:t>
            </w:r>
            <w:r>
              <w:t>))</w:t>
            </w:r>
            <w:r>
              <w:rPr>
                <w:color w:val="BEC0C2"/>
              </w:rPr>
              <w:t xml:space="preserve"> </w:t>
            </w:r>
            <w:r>
              <w:t>+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x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+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ac</w:t>
            </w:r>
            <w:r>
              <w:t>;</w:t>
            </w:r>
            <w:r>
              <w:rPr>
                <w:color w:val="BEC0C2"/>
              </w:rPr>
              <w:t xml:space="preserve"> </w:t>
            </w:r>
            <w:r>
              <w:t>\</w:t>
            </w:r>
          </w:p>
          <w:p w14:paraId="36BAA031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a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ROTATE_LEFT</w:t>
            </w:r>
            <w:r>
              <w:rPr>
                <w:color w:val="BEC0C2"/>
              </w:rPr>
              <w:t xml:space="preserve"> </w:t>
            </w:r>
            <w:r>
              <w:t>((</w:t>
            </w:r>
            <w:r>
              <w:rPr>
                <w:color w:val="FF6AAD"/>
              </w:rPr>
              <w:t>a</w:t>
            </w:r>
            <w:r>
              <w:t>),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s</w:t>
            </w:r>
            <w:r>
              <w:t>));</w:t>
            </w:r>
            <w:r>
              <w:rPr>
                <w:color w:val="BEC0C2"/>
              </w:rPr>
              <w:t xml:space="preserve"> </w:t>
            </w:r>
            <w:r>
              <w:t>\</w:t>
            </w:r>
          </w:p>
          <w:p w14:paraId="30A03B76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a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+=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b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t>\</w:t>
            </w:r>
          </w:p>
          <w:p w14:paraId="0E15F889" w14:textId="77777777" w:rsidR="00F27090" w:rsidRDefault="00F27090" w:rsidP="00F27090">
            <w:pPr>
              <w:pStyle w:val="HTML"/>
            </w:pPr>
            <w:r>
              <w:t>}</w:t>
            </w:r>
          </w:p>
          <w:p w14:paraId="7BEC4B00" w14:textId="77777777" w:rsidR="00F27090" w:rsidRDefault="00F27090" w:rsidP="00F27090">
            <w:pPr>
              <w:pStyle w:val="HTML"/>
            </w:pPr>
            <w:r>
              <w:t>#</w:t>
            </w:r>
            <w:r>
              <w:rPr>
                <w:color w:val="FF6AAD"/>
              </w:rPr>
              <w:t>define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GG</w:t>
            </w:r>
            <w:r>
              <w:t>(</w:t>
            </w:r>
            <w:r>
              <w:rPr>
                <w:color w:val="FF6AAD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x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ac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{</w:t>
            </w:r>
            <w:r>
              <w:rPr>
                <w:color w:val="BEC0C2"/>
              </w:rPr>
              <w:t xml:space="preserve"> </w:t>
            </w:r>
            <w:r>
              <w:t>\</w:t>
            </w:r>
          </w:p>
          <w:p w14:paraId="330637C9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a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+=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G</w:t>
            </w:r>
            <w:r>
              <w:rPr>
                <w:color w:val="BEC0C2"/>
              </w:rPr>
              <w:t xml:space="preserve"> </w:t>
            </w:r>
            <w:r>
              <w:t>((</w:t>
            </w:r>
            <w:r>
              <w:rPr>
                <w:color w:val="FF6AAD"/>
              </w:rPr>
              <w:t>b</w:t>
            </w:r>
            <w:r>
              <w:t>),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c</w:t>
            </w:r>
            <w:r>
              <w:t>),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d</w:t>
            </w:r>
            <w:r>
              <w:t>))</w:t>
            </w:r>
            <w:r>
              <w:rPr>
                <w:color w:val="BEC0C2"/>
              </w:rPr>
              <w:t xml:space="preserve"> </w:t>
            </w:r>
            <w:r>
              <w:t>+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x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+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ac</w:t>
            </w:r>
            <w:r>
              <w:t>;</w:t>
            </w:r>
            <w:r>
              <w:rPr>
                <w:color w:val="BEC0C2"/>
              </w:rPr>
              <w:t xml:space="preserve"> </w:t>
            </w:r>
            <w:r>
              <w:t>\</w:t>
            </w:r>
          </w:p>
          <w:p w14:paraId="1096EC5E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a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ROTATE_LEFT</w:t>
            </w:r>
            <w:r>
              <w:rPr>
                <w:color w:val="BEC0C2"/>
              </w:rPr>
              <w:t xml:space="preserve"> </w:t>
            </w:r>
            <w:r>
              <w:t>((</w:t>
            </w:r>
            <w:r>
              <w:rPr>
                <w:color w:val="FF6AAD"/>
              </w:rPr>
              <w:t>a</w:t>
            </w:r>
            <w:r>
              <w:t>),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s</w:t>
            </w:r>
            <w:r>
              <w:t>));</w:t>
            </w:r>
            <w:r>
              <w:rPr>
                <w:color w:val="BEC0C2"/>
              </w:rPr>
              <w:t xml:space="preserve"> </w:t>
            </w:r>
            <w:r>
              <w:t>\</w:t>
            </w:r>
          </w:p>
          <w:p w14:paraId="08F69D88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a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+=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b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t>\</w:t>
            </w:r>
          </w:p>
          <w:p w14:paraId="7806138A" w14:textId="77777777" w:rsidR="00F27090" w:rsidRDefault="00F27090" w:rsidP="00F27090">
            <w:pPr>
              <w:pStyle w:val="HTML"/>
            </w:pPr>
            <w:r>
              <w:t>}</w:t>
            </w:r>
          </w:p>
          <w:p w14:paraId="1C288A9F" w14:textId="77777777" w:rsidR="00F27090" w:rsidRDefault="00F27090" w:rsidP="00F27090">
            <w:pPr>
              <w:pStyle w:val="HTML"/>
            </w:pPr>
            <w:r>
              <w:t>#</w:t>
            </w:r>
            <w:r>
              <w:rPr>
                <w:color w:val="FF6AAD"/>
              </w:rPr>
              <w:t>define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HH</w:t>
            </w:r>
            <w:r>
              <w:t>(</w:t>
            </w:r>
            <w:r>
              <w:rPr>
                <w:color w:val="FF6AAD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x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ac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{</w:t>
            </w:r>
            <w:r>
              <w:rPr>
                <w:color w:val="BEC0C2"/>
              </w:rPr>
              <w:t xml:space="preserve"> </w:t>
            </w:r>
            <w:r>
              <w:t>\</w:t>
            </w:r>
          </w:p>
          <w:p w14:paraId="5A5AC868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a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+=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H</w:t>
            </w:r>
            <w:r>
              <w:rPr>
                <w:color w:val="BEC0C2"/>
              </w:rPr>
              <w:t xml:space="preserve"> </w:t>
            </w:r>
            <w:r>
              <w:t>((</w:t>
            </w:r>
            <w:r>
              <w:rPr>
                <w:color w:val="FF6AAD"/>
              </w:rPr>
              <w:t>b</w:t>
            </w:r>
            <w:r>
              <w:t>),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c</w:t>
            </w:r>
            <w:r>
              <w:t>),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d</w:t>
            </w:r>
            <w:r>
              <w:t>))</w:t>
            </w:r>
            <w:r>
              <w:rPr>
                <w:color w:val="BEC0C2"/>
              </w:rPr>
              <w:t xml:space="preserve"> </w:t>
            </w:r>
            <w:r>
              <w:t>+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x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+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ac</w:t>
            </w:r>
            <w:r>
              <w:t>;</w:t>
            </w:r>
            <w:r>
              <w:rPr>
                <w:color w:val="BEC0C2"/>
              </w:rPr>
              <w:t xml:space="preserve"> </w:t>
            </w:r>
            <w:r>
              <w:t>\</w:t>
            </w:r>
          </w:p>
          <w:p w14:paraId="67C72508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a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ROTATE_LEFT</w:t>
            </w:r>
            <w:r>
              <w:rPr>
                <w:color w:val="BEC0C2"/>
              </w:rPr>
              <w:t xml:space="preserve"> </w:t>
            </w:r>
            <w:r>
              <w:t>((</w:t>
            </w:r>
            <w:r>
              <w:rPr>
                <w:color w:val="FF6AAD"/>
              </w:rPr>
              <w:t>a</w:t>
            </w:r>
            <w:r>
              <w:t>),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s</w:t>
            </w:r>
            <w:r>
              <w:t>));</w:t>
            </w:r>
            <w:r>
              <w:rPr>
                <w:color w:val="BEC0C2"/>
              </w:rPr>
              <w:t xml:space="preserve"> </w:t>
            </w:r>
            <w:r>
              <w:t>\</w:t>
            </w:r>
          </w:p>
          <w:p w14:paraId="5DE48948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a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+=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b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t>\</w:t>
            </w:r>
          </w:p>
          <w:p w14:paraId="23738625" w14:textId="77777777" w:rsidR="00F27090" w:rsidRDefault="00F27090" w:rsidP="00F27090">
            <w:pPr>
              <w:pStyle w:val="HTML"/>
            </w:pPr>
            <w:r>
              <w:t>}</w:t>
            </w:r>
          </w:p>
          <w:p w14:paraId="21EDFE01" w14:textId="77777777" w:rsidR="00F27090" w:rsidRDefault="00F27090" w:rsidP="00F27090">
            <w:pPr>
              <w:pStyle w:val="HTML"/>
            </w:pPr>
            <w:r>
              <w:t>#</w:t>
            </w:r>
            <w:r>
              <w:rPr>
                <w:color w:val="FF6AAD"/>
              </w:rPr>
              <w:t>define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II</w:t>
            </w:r>
            <w:r>
              <w:t>(</w:t>
            </w:r>
            <w:r>
              <w:rPr>
                <w:color w:val="FF6AAD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x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ac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{</w:t>
            </w:r>
            <w:r>
              <w:rPr>
                <w:color w:val="BEC0C2"/>
              </w:rPr>
              <w:t xml:space="preserve"> </w:t>
            </w:r>
            <w:r>
              <w:t>\</w:t>
            </w:r>
          </w:p>
          <w:p w14:paraId="4236278F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a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+=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I</w:t>
            </w:r>
            <w:r>
              <w:rPr>
                <w:color w:val="BEC0C2"/>
              </w:rPr>
              <w:t xml:space="preserve"> </w:t>
            </w:r>
            <w:r>
              <w:t>((</w:t>
            </w:r>
            <w:r>
              <w:rPr>
                <w:color w:val="FF6AAD"/>
              </w:rPr>
              <w:t>b</w:t>
            </w:r>
            <w:r>
              <w:t>),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c</w:t>
            </w:r>
            <w:r>
              <w:t>),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d</w:t>
            </w:r>
            <w:r>
              <w:t>))</w:t>
            </w:r>
            <w:r>
              <w:rPr>
                <w:color w:val="BEC0C2"/>
              </w:rPr>
              <w:t xml:space="preserve"> </w:t>
            </w:r>
            <w:r>
              <w:t>+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x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+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ac</w:t>
            </w:r>
            <w:r>
              <w:t>;</w:t>
            </w:r>
            <w:r>
              <w:rPr>
                <w:color w:val="BEC0C2"/>
              </w:rPr>
              <w:t xml:space="preserve"> </w:t>
            </w:r>
            <w:r>
              <w:t>\</w:t>
            </w:r>
          </w:p>
          <w:p w14:paraId="32985F75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a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ROTATE_LEFT</w:t>
            </w:r>
            <w:r>
              <w:rPr>
                <w:color w:val="BEC0C2"/>
              </w:rPr>
              <w:t xml:space="preserve"> </w:t>
            </w:r>
            <w:r>
              <w:t>((</w:t>
            </w:r>
            <w:r>
              <w:rPr>
                <w:color w:val="FF6AAD"/>
              </w:rPr>
              <w:t>a</w:t>
            </w:r>
            <w:r>
              <w:t>),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s</w:t>
            </w:r>
            <w:r>
              <w:t>));</w:t>
            </w:r>
            <w:r>
              <w:rPr>
                <w:color w:val="BEC0C2"/>
              </w:rPr>
              <w:t xml:space="preserve"> </w:t>
            </w:r>
            <w:r>
              <w:t>\</w:t>
            </w:r>
          </w:p>
          <w:p w14:paraId="1A92E26C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a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+=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FF6AAD"/>
              </w:rPr>
              <w:t>b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t>\</w:t>
            </w:r>
          </w:p>
          <w:p w14:paraId="100517B0" w14:textId="77777777" w:rsidR="00F27090" w:rsidRDefault="00F27090" w:rsidP="00F27090">
            <w:pPr>
              <w:pStyle w:val="HTML"/>
            </w:pPr>
            <w:r>
              <w:t>}</w:t>
            </w:r>
          </w:p>
          <w:p w14:paraId="2E6A753C" w14:textId="77777777" w:rsidR="00F27090" w:rsidRDefault="00F27090" w:rsidP="00F27090">
            <w:pPr>
              <w:pStyle w:val="HTML"/>
            </w:pPr>
          </w:p>
          <w:p w14:paraId="45203E69" w14:textId="77777777" w:rsidR="00F27090" w:rsidRDefault="00F27090" w:rsidP="00F27090">
            <w:pPr>
              <w:pStyle w:val="HTML"/>
            </w:pPr>
          </w:p>
          <w:p w14:paraId="01072428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45C6D6"/>
              </w:rPr>
              <w:t>const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byte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MD5</w:t>
            </w:r>
            <w:r>
              <w:t>::</w:t>
            </w:r>
            <w:r>
              <w:rPr>
                <w:color w:val="9AA7D6"/>
              </w:rPr>
              <w:t>PADDING</w:t>
            </w:r>
            <w:r>
              <w:t>[</w:t>
            </w:r>
            <w:r>
              <w:rPr>
                <w:color w:val="8A602C"/>
              </w:rPr>
              <w:t>64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t>{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0x80</w:t>
            </w:r>
            <w:r>
              <w:rPr>
                <w:color w:val="BEC0C2"/>
              </w:rPr>
              <w:t xml:space="preserve"> </w:t>
            </w:r>
            <w:r>
              <w:t>};</w:t>
            </w:r>
          </w:p>
          <w:p w14:paraId="0A02B620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45C6D6"/>
              </w:rPr>
              <w:t>const</w:t>
            </w:r>
            <w:r>
              <w:rPr>
                <w:color w:val="BEC0C2"/>
              </w:rPr>
              <w:t xml:space="preserve"> </w:t>
            </w:r>
            <w:r>
              <w:rPr>
                <w:color w:val="D69AA7"/>
              </w:rPr>
              <w:t>char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MD5</w:t>
            </w:r>
            <w:r>
              <w:t>::</w:t>
            </w:r>
            <w:r>
              <w:rPr>
                <w:color w:val="9AA7D6"/>
              </w:rPr>
              <w:t>HEX</w:t>
            </w:r>
            <w:r>
              <w:t>[</w:t>
            </w:r>
            <w:r>
              <w:rPr>
                <w:color w:val="8A602C"/>
              </w:rPr>
              <w:t>16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t>=</w:t>
            </w:r>
          </w:p>
          <w:p w14:paraId="2511A7D2" w14:textId="77777777" w:rsidR="00F27090" w:rsidRDefault="00F27090" w:rsidP="00F27090">
            <w:pPr>
              <w:pStyle w:val="HTML"/>
            </w:pPr>
            <w:r>
              <w:t>{</w:t>
            </w:r>
          </w:p>
          <w:p w14:paraId="315FD920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9545"/>
              </w:rPr>
              <w:t>'0'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'1'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'2'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'3'</w:t>
            </w:r>
            <w:r>
              <w:t>,</w:t>
            </w:r>
          </w:p>
          <w:p w14:paraId="45197ACD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9545"/>
              </w:rPr>
              <w:t>'4'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'5'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'6'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'7'</w:t>
            </w:r>
            <w:r>
              <w:t>,</w:t>
            </w:r>
          </w:p>
          <w:p w14:paraId="7D88E851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9545"/>
              </w:rPr>
              <w:t>'8'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'9'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'a'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'b'</w:t>
            </w:r>
            <w:r>
              <w:t>,</w:t>
            </w:r>
          </w:p>
          <w:p w14:paraId="08456BDB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9545"/>
              </w:rPr>
              <w:t>'c'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'd'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'e'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9545"/>
              </w:rPr>
              <w:t>'f'</w:t>
            </w:r>
          </w:p>
          <w:p w14:paraId="6A4770EB" w14:textId="77777777" w:rsidR="00F27090" w:rsidRDefault="00F27090" w:rsidP="00F27090">
            <w:pPr>
              <w:pStyle w:val="HTML"/>
            </w:pPr>
            <w:r>
              <w:t>};</w:t>
            </w:r>
          </w:p>
          <w:p w14:paraId="51C3E8B2" w14:textId="77777777" w:rsidR="00F27090" w:rsidRDefault="00F27090" w:rsidP="00F27090">
            <w:pPr>
              <w:pStyle w:val="HTML"/>
            </w:pPr>
          </w:p>
          <w:p w14:paraId="63C2E222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Default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construct.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466A1AA7" w14:textId="77777777" w:rsidR="00F27090" w:rsidRDefault="00F27090" w:rsidP="00F27090">
            <w:pPr>
              <w:pStyle w:val="HTML"/>
            </w:pPr>
            <w:r>
              <w:rPr>
                <w:color w:val="FF8080"/>
              </w:rPr>
              <w:t>MD5</w:t>
            </w:r>
            <w:r>
              <w:t>::</w:t>
            </w:r>
            <w:r>
              <w:rPr>
                <w:b/>
                <w:bCs/>
              </w:rPr>
              <w:t>MD5</w:t>
            </w:r>
            <w:r>
              <w:t>()</w:t>
            </w:r>
          </w:p>
          <w:p w14:paraId="6F8D4C83" w14:textId="77777777" w:rsidR="00F27090" w:rsidRDefault="00F27090" w:rsidP="00F27090">
            <w:pPr>
              <w:pStyle w:val="HTML"/>
            </w:pPr>
            <w:r>
              <w:t>{</w:t>
            </w:r>
          </w:p>
          <w:p w14:paraId="1ABD213F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reset();</w:t>
            </w:r>
          </w:p>
          <w:p w14:paraId="64B137D7" w14:textId="77777777" w:rsidR="00F27090" w:rsidRDefault="00F27090" w:rsidP="00F27090">
            <w:pPr>
              <w:pStyle w:val="HTML"/>
            </w:pPr>
            <w:r>
              <w:t>}</w:t>
            </w:r>
          </w:p>
          <w:p w14:paraId="7DB817A8" w14:textId="77777777" w:rsidR="00F27090" w:rsidRDefault="00F27090" w:rsidP="00F27090">
            <w:pPr>
              <w:pStyle w:val="HTML"/>
            </w:pPr>
          </w:p>
          <w:p w14:paraId="1A707F18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Construct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a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MD5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object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with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a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input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buffer.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68C88752" w14:textId="77777777" w:rsidR="00F27090" w:rsidRDefault="00F27090" w:rsidP="00F27090">
            <w:pPr>
              <w:pStyle w:val="HTML"/>
            </w:pPr>
            <w:r>
              <w:rPr>
                <w:color w:val="FF8080"/>
              </w:rPr>
              <w:t>MD5</w:t>
            </w:r>
            <w:r>
              <w:t>::</w:t>
            </w:r>
            <w:r>
              <w:rPr>
                <w:b/>
                <w:bCs/>
              </w:rPr>
              <w:t>MD5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const</w:t>
            </w:r>
            <w:r>
              <w:rPr>
                <w:color w:val="BEC0C2"/>
              </w:rPr>
              <w:t xml:space="preserve"> </w:t>
            </w: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t>*</w:t>
            </w:r>
            <w:r>
              <w:rPr>
                <w:color w:val="D6BB9A"/>
              </w:rPr>
              <w:t>input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size_t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length</w:t>
            </w:r>
            <w:r>
              <w:rPr>
                <w:color w:val="BEC0C2"/>
              </w:rPr>
              <w:t xml:space="preserve"> </w:t>
            </w:r>
            <w:r>
              <w:t>)</w:t>
            </w:r>
          </w:p>
          <w:p w14:paraId="6FFC3931" w14:textId="77777777" w:rsidR="00F27090" w:rsidRDefault="00F27090" w:rsidP="00F27090">
            <w:pPr>
              <w:pStyle w:val="HTML"/>
            </w:pPr>
            <w:r>
              <w:t>{</w:t>
            </w:r>
          </w:p>
          <w:p w14:paraId="3A2AF5ED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reset();</w:t>
            </w:r>
          </w:p>
          <w:p w14:paraId="1D2958F2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update(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input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length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5645F934" w14:textId="77777777" w:rsidR="00F27090" w:rsidRDefault="00F27090" w:rsidP="00F27090">
            <w:pPr>
              <w:pStyle w:val="HTML"/>
            </w:pPr>
            <w:r>
              <w:t>}</w:t>
            </w:r>
          </w:p>
          <w:p w14:paraId="5576300F" w14:textId="77777777" w:rsidR="00F27090" w:rsidRDefault="00F27090" w:rsidP="00F27090">
            <w:pPr>
              <w:pStyle w:val="HTML"/>
            </w:pPr>
          </w:p>
          <w:p w14:paraId="321E8611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Construct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a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MD5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object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with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a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string.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580A131D" w14:textId="77777777" w:rsidR="00F27090" w:rsidRDefault="00F27090" w:rsidP="00F27090">
            <w:pPr>
              <w:pStyle w:val="HTML"/>
            </w:pPr>
            <w:r>
              <w:rPr>
                <w:color w:val="FF8080"/>
              </w:rPr>
              <w:t>MD5</w:t>
            </w:r>
            <w:r>
              <w:t>::</w:t>
            </w:r>
            <w:r>
              <w:rPr>
                <w:b/>
                <w:bCs/>
              </w:rPr>
              <w:t>MD5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const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string</w:t>
            </w:r>
            <w:r>
              <w:rPr>
                <w:color w:val="BEC0C2"/>
              </w:rPr>
              <w:t xml:space="preserve"> </w:t>
            </w:r>
            <w:r>
              <w:t>&amp;</w:t>
            </w:r>
            <w:r>
              <w:rPr>
                <w:color w:val="D6BB9A"/>
              </w:rPr>
              <w:t>str</w:t>
            </w:r>
            <w:r>
              <w:rPr>
                <w:color w:val="BEC0C2"/>
              </w:rPr>
              <w:t xml:space="preserve"> </w:t>
            </w:r>
            <w:r>
              <w:t>)</w:t>
            </w:r>
          </w:p>
          <w:p w14:paraId="158C30AE" w14:textId="77777777" w:rsidR="00F27090" w:rsidRDefault="00F27090" w:rsidP="00F27090">
            <w:pPr>
              <w:pStyle w:val="HTML"/>
            </w:pPr>
            <w:r>
              <w:t>{</w:t>
            </w:r>
          </w:p>
          <w:p w14:paraId="3E344154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reset();</w:t>
            </w:r>
          </w:p>
          <w:p w14:paraId="75BAFD3E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update(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str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2192298A" w14:textId="77777777" w:rsidR="00F27090" w:rsidRDefault="00F27090" w:rsidP="00F27090">
            <w:pPr>
              <w:pStyle w:val="HTML"/>
            </w:pPr>
            <w:r>
              <w:t>}</w:t>
            </w:r>
          </w:p>
          <w:p w14:paraId="7F5049E7" w14:textId="77777777" w:rsidR="00F27090" w:rsidRDefault="00F27090" w:rsidP="00F27090">
            <w:pPr>
              <w:pStyle w:val="HTML"/>
            </w:pPr>
          </w:p>
          <w:p w14:paraId="46301AA7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Construct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a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MD5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object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with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a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file.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3E7B5CB3" w14:textId="77777777" w:rsidR="00F27090" w:rsidRDefault="00F27090" w:rsidP="00F27090">
            <w:pPr>
              <w:pStyle w:val="HTML"/>
            </w:pPr>
            <w:r>
              <w:rPr>
                <w:color w:val="FF8080"/>
              </w:rPr>
              <w:t>MD5</w:t>
            </w:r>
            <w:r>
              <w:t>::</w:t>
            </w:r>
            <w:r>
              <w:rPr>
                <w:b/>
                <w:bCs/>
              </w:rPr>
              <w:t>MD5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ifstream</w:t>
            </w:r>
            <w:r>
              <w:rPr>
                <w:color w:val="BEC0C2"/>
              </w:rPr>
              <w:t xml:space="preserve"> </w:t>
            </w:r>
            <w:r>
              <w:t>&amp;</w:t>
            </w:r>
            <w:r>
              <w:rPr>
                <w:color w:val="D6BB9A"/>
              </w:rPr>
              <w:t>in</w:t>
            </w:r>
            <w:r>
              <w:rPr>
                <w:color w:val="BEC0C2"/>
              </w:rPr>
              <w:t xml:space="preserve"> </w:t>
            </w:r>
            <w:r>
              <w:t>)</w:t>
            </w:r>
          </w:p>
          <w:p w14:paraId="1DA00550" w14:textId="77777777" w:rsidR="00F27090" w:rsidRDefault="00F27090" w:rsidP="00F27090">
            <w:pPr>
              <w:pStyle w:val="HTML"/>
            </w:pPr>
            <w:r>
              <w:t>{</w:t>
            </w:r>
          </w:p>
          <w:p w14:paraId="1EF89014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reset();</w:t>
            </w:r>
          </w:p>
          <w:p w14:paraId="40BC03B7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update(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D6BB9A"/>
              </w:rPr>
              <w:t>in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07E76305" w14:textId="77777777" w:rsidR="00F27090" w:rsidRDefault="00F27090" w:rsidP="00F27090">
            <w:pPr>
              <w:pStyle w:val="HTML"/>
            </w:pPr>
            <w:r>
              <w:t>}</w:t>
            </w:r>
          </w:p>
          <w:p w14:paraId="52CE5AA2" w14:textId="77777777" w:rsidR="00F27090" w:rsidRDefault="00F27090" w:rsidP="00F27090">
            <w:pPr>
              <w:pStyle w:val="HTML"/>
            </w:pPr>
          </w:p>
          <w:p w14:paraId="5177CBF2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Return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the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message-digest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7BD7ED9C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45C6D6"/>
              </w:rPr>
              <w:t>const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byte</w:t>
            </w:r>
            <w:r>
              <w:t>*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MD5</w:t>
            </w:r>
            <w:r>
              <w:t>::</w:t>
            </w:r>
            <w:r>
              <w:rPr>
                <w:b/>
                <w:bCs/>
              </w:rPr>
              <w:t>digest</w:t>
            </w:r>
            <w:r>
              <w:t>()</w:t>
            </w:r>
          </w:p>
          <w:p w14:paraId="25C36CB0" w14:textId="77777777" w:rsidR="00F27090" w:rsidRDefault="00F27090" w:rsidP="00F27090">
            <w:pPr>
              <w:pStyle w:val="HTML"/>
            </w:pPr>
            <w:r>
              <w:t>{</w:t>
            </w:r>
          </w:p>
          <w:p w14:paraId="552D6EE2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if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!</w:t>
            </w:r>
            <w:r>
              <w:t>_finished</w:t>
            </w:r>
            <w:r>
              <w:rPr>
                <w:color w:val="BEC0C2"/>
              </w:rPr>
              <w:t xml:space="preserve"> </w:t>
            </w:r>
            <w:r>
              <w:t>)</w:t>
            </w:r>
          </w:p>
          <w:p w14:paraId="4B03B0DD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{</w:t>
            </w:r>
          </w:p>
          <w:p w14:paraId="67A4E32D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t>_finished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true</w:t>
            </w:r>
            <w:r>
              <w:t>;</w:t>
            </w:r>
          </w:p>
          <w:p w14:paraId="3BAC2DD5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t>final();</w:t>
            </w:r>
          </w:p>
          <w:p w14:paraId="57672137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}</w:t>
            </w:r>
          </w:p>
          <w:p w14:paraId="2A7216D8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return</w:t>
            </w:r>
            <w:r>
              <w:rPr>
                <w:color w:val="BEC0C2"/>
              </w:rPr>
              <w:t xml:space="preserve"> </w:t>
            </w:r>
            <w:r>
              <w:t>_digest;</w:t>
            </w:r>
          </w:p>
          <w:p w14:paraId="75E32A77" w14:textId="77777777" w:rsidR="00F27090" w:rsidRDefault="00F27090" w:rsidP="00F27090">
            <w:pPr>
              <w:pStyle w:val="HTML"/>
            </w:pPr>
            <w:r>
              <w:t>}</w:t>
            </w:r>
          </w:p>
          <w:p w14:paraId="26E11ACE" w14:textId="77777777" w:rsidR="00F27090" w:rsidRDefault="00F27090" w:rsidP="00F27090">
            <w:pPr>
              <w:pStyle w:val="HTML"/>
            </w:pPr>
          </w:p>
          <w:p w14:paraId="24CE292E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Reset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the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calculate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state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140E831C" w14:textId="77777777" w:rsidR="00F27090" w:rsidRDefault="00F27090" w:rsidP="00F27090">
            <w:pPr>
              <w:pStyle w:val="HTML"/>
            </w:pP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MD5</w:t>
            </w:r>
            <w:r>
              <w:t>::</w:t>
            </w:r>
            <w:r>
              <w:rPr>
                <w:b/>
                <w:bCs/>
              </w:rPr>
              <w:t>reset</w:t>
            </w:r>
            <w:r>
              <w:t>()</w:t>
            </w:r>
          </w:p>
          <w:p w14:paraId="0BC881E5" w14:textId="77777777" w:rsidR="00F27090" w:rsidRDefault="00F27090" w:rsidP="00F27090">
            <w:pPr>
              <w:pStyle w:val="HTML"/>
            </w:pPr>
            <w:r>
              <w:t>{</w:t>
            </w:r>
          </w:p>
          <w:p w14:paraId="262BF4ED" w14:textId="77777777" w:rsidR="00F27090" w:rsidRDefault="00F27090" w:rsidP="00F27090">
            <w:pPr>
              <w:pStyle w:val="HTML"/>
            </w:pPr>
          </w:p>
          <w:p w14:paraId="7F5FED8D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_finished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false</w:t>
            </w:r>
            <w:r>
              <w:t>;</w:t>
            </w:r>
          </w:p>
          <w:p w14:paraId="1E29490A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reset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number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of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bits.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30E3C034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_count[</w:t>
            </w:r>
            <w:r>
              <w:rPr>
                <w:color w:val="8A602C"/>
              </w:rPr>
              <w:t>0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t>_count[</w:t>
            </w:r>
            <w:r>
              <w:rPr>
                <w:color w:val="8A602C"/>
              </w:rPr>
              <w:t>1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</w:t>
            </w:r>
            <w:r>
              <w:t>;</w:t>
            </w:r>
          </w:p>
          <w:p w14:paraId="2C514DE1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Load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magic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initialization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constants.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4625730D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_state[</w:t>
            </w:r>
            <w:r>
              <w:rPr>
                <w:color w:val="8A602C"/>
              </w:rPr>
              <w:t>0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0x67452301</w:t>
            </w:r>
            <w:r>
              <w:t>;</w:t>
            </w:r>
          </w:p>
          <w:p w14:paraId="25BB8A0C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_state[</w:t>
            </w:r>
            <w:r>
              <w:rPr>
                <w:color w:val="8A602C"/>
              </w:rPr>
              <w:t>1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0xefcdab89</w:t>
            </w:r>
            <w:r>
              <w:t>;</w:t>
            </w:r>
          </w:p>
          <w:p w14:paraId="26ABBD69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_state[</w:t>
            </w:r>
            <w:r>
              <w:rPr>
                <w:color w:val="8A602C"/>
              </w:rPr>
              <w:t>2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0x98badcfe</w:t>
            </w:r>
            <w:r>
              <w:t>;</w:t>
            </w:r>
          </w:p>
          <w:p w14:paraId="258E30D3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_state[</w:t>
            </w:r>
            <w:r>
              <w:rPr>
                <w:color w:val="8A602C"/>
              </w:rPr>
              <w:t>3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0x10325476</w:t>
            </w:r>
            <w:r>
              <w:t>;</w:t>
            </w:r>
          </w:p>
          <w:p w14:paraId="5AF3D3A9" w14:textId="77777777" w:rsidR="00F27090" w:rsidRDefault="00F27090" w:rsidP="00F27090">
            <w:pPr>
              <w:pStyle w:val="HTML"/>
            </w:pPr>
            <w:r>
              <w:t>}</w:t>
            </w:r>
          </w:p>
          <w:p w14:paraId="570BDF66" w14:textId="77777777" w:rsidR="00F27090" w:rsidRDefault="00F27090" w:rsidP="00F27090">
            <w:pPr>
              <w:pStyle w:val="HTML"/>
            </w:pPr>
          </w:p>
          <w:p w14:paraId="7D862032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Updating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the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context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with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a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input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buffer.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1D8E1DB2" w14:textId="77777777" w:rsidR="00F27090" w:rsidRDefault="00F27090" w:rsidP="00F27090">
            <w:pPr>
              <w:pStyle w:val="HTML"/>
            </w:pP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MD5</w:t>
            </w:r>
            <w:r>
              <w:t>::</w:t>
            </w:r>
            <w:r>
              <w:rPr>
                <w:b/>
                <w:bCs/>
              </w:rPr>
              <w:t>update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const</w:t>
            </w:r>
            <w:r>
              <w:rPr>
                <w:color w:val="BEC0C2"/>
              </w:rPr>
              <w:t xml:space="preserve"> </w:t>
            </w: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t>*</w:t>
            </w:r>
            <w:r>
              <w:rPr>
                <w:color w:val="D6BB9A"/>
              </w:rPr>
              <w:t>input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size_t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length</w:t>
            </w:r>
            <w:r>
              <w:rPr>
                <w:color w:val="BEC0C2"/>
              </w:rPr>
              <w:t xml:space="preserve"> </w:t>
            </w:r>
            <w:r>
              <w:t>)</w:t>
            </w:r>
          </w:p>
          <w:p w14:paraId="7015EF22" w14:textId="77777777" w:rsidR="00F27090" w:rsidRDefault="00F27090" w:rsidP="00F27090">
            <w:pPr>
              <w:pStyle w:val="HTML"/>
            </w:pPr>
            <w:r>
              <w:t>{</w:t>
            </w:r>
          </w:p>
          <w:p w14:paraId="1483D168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update(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const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byte</w:t>
            </w:r>
            <w:r>
              <w:t>*</w:t>
            </w:r>
            <w:r>
              <w:rPr>
                <w:color w:val="BEC0C2"/>
              </w:rPr>
              <w:t xml:space="preserve"> </w:t>
            </w:r>
            <w:r>
              <w:t>)</w:t>
            </w:r>
            <w:r>
              <w:rPr>
                <w:color w:val="D6BB9A"/>
              </w:rPr>
              <w:t>input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length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2005458B" w14:textId="77777777" w:rsidR="00F27090" w:rsidRDefault="00F27090" w:rsidP="00F27090">
            <w:pPr>
              <w:pStyle w:val="HTML"/>
            </w:pPr>
            <w:r>
              <w:t>}</w:t>
            </w:r>
          </w:p>
          <w:p w14:paraId="0549B945" w14:textId="77777777" w:rsidR="00F27090" w:rsidRDefault="00F27090" w:rsidP="00F27090">
            <w:pPr>
              <w:pStyle w:val="HTML"/>
            </w:pPr>
          </w:p>
          <w:p w14:paraId="78554263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Updating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the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context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with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a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string.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79E0C440" w14:textId="77777777" w:rsidR="00F27090" w:rsidRDefault="00F27090" w:rsidP="00F27090">
            <w:pPr>
              <w:pStyle w:val="HTML"/>
            </w:pP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MD5</w:t>
            </w:r>
            <w:r>
              <w:t>::</w:t>
            </w:r>
            <w:r>
              <w:rPr>
                <w:b/>
                <w:bCs/>
              </w:rPr>
              <w:t>update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const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string</w:t>
            </w:r>
            <w:r>
              <w:rPr>
                <w:color w:val="BEC0C2"/>
              </w:rPr>
              <w:t xml:space="preserve"> </w:t>
            </w:r>
            <w:r>
              <w:t>&amp;</w:t>
            </w:r>
            <w:r>
              <w:rPr>
                <w:color w:val="D6BB9A"/>
              </w:rPr>
              <w:t>str</w:t>
            </w:r>
            <w:r>
              <w:rPr>
                <w:color w:val="BEC0C2"/>
              </w:rPr>
              <w:t xml:space="preserve"> </w:t>
            </w:r>
            <w:r>
              <w:t>)</w:t>
            </w:r>
          </w:p>
          <w:p w14:paraId="3ED5C7DB" w14:textId="77777777" w:rsidR="00F27090" w:rsidRDefault="00F27090" w:rsidP="00F27090">
            <w:pPr>
              <w:pStyle w:val="HTML"/>
            </w:pPr>
            <w:r>
              <w:t>{</w:t>
            </w:r>
          </w:p>
          <w:p w14:paraId="2A60F919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update(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const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byte</w:t>
            </w:r>
            <w:r>
              <w:t>*</w:t>
            </w:r>
            <w:r>
              <w:rPr>
                <w:color w:val="BEC0C2"/>
              </w:rPr>
              <w:t xml:space="preserve"> </w:t>
            </w:r>
            <w:r>
              <w:t>)</w:t>
            </w:r>
            <w:r>
              <w:rPr>
                <w:color w:val="D6BB9A"/>
              </w:rPr>
              <w:t>str</w:t>
            </w:r>
            <w:r>
              <w:t>.c_str(),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str</w:t>
            </w:r>
            <w:r>
              <w:t>.length()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6540F412" w14:textId="77777777" w:rsidR="00F27090" w:rsidRDefault="00F27090" w:rsidP="00F27090">
            <w:pPr>
              <w:pStyle w:val="HTML"/>
            </w:pPr>
            <w:r>
              <w:t>}</w:t>
            </w:r>
          </w:p>
          <w:p w14:paraId="07E03507" w14:textId="77777777" w:rsidR="00F27090" w:rsidRDefault="00F27090" w:rsidP="00F27090">
            <w:pPr>
              <w:pStyle w:val="HTML"/>
            </w:pPr>
          </w:p>
          <w:p w14:paraId="3F5F02E4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Updating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the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context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with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a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file.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3AFECB41" w14:textId="77777777" w:rsidR="00F27090" w:rsidRDefault="00F27090" w:rsidP="00F27090">
            <w:pPr>
              <w:pStyle w:val="HTML"/>
            </w:pP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MD5</w:t>
            </w:r>
            <w:r>
              <w:t>::</w:t>
            </w:r>
            <w:r>
              <w:rPr>
                <w:b/>
                <w:bCs/>
              </w:rPr>
              <w:t>update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ifstream</w:t>
            </w:r>
            <w:r>
              <w:rPr>
                <w:color w:val="BEC0C2"/>
              </w:rPr>
              <w:t xml:space="preserve"> </w:t>
            </w:r>
            <w:r>
              <w:t>&amp;</w:t>
            </w:r>
            <w:r>
              <w:rPr>
                <w:color w:val="D6BB9A"/>
              </w:rPr>
              <w:t>in</w:t>
            </w:r>
            <w:r>
              <w:rPr>
                <w:color w:val="BEC0C2"/>
              </w:rPr>
              <w:t xml:space="preserve"> </w:t>
            </w:r>
            <w:r>
              <w:t>)</w:t>
            </w:r>
          </w:p>
          <w:p w14:paraId="5BC86211" w14:textId="77777777" w:rsidR="00F27090" w:rsidRDefault="00F27090" w:rsidP="00F27090">
            <w:pPr>
              <w:pStyle w:val="HTML"/>
            </w:pPr>
            <w:r>
              <w:t>{</w:t>
            </w:r>
          </w:p>
          <w:p w14:paraId="3166FDC5" w14:textId="77777777" w:rsidR="00F27090" w:rsidRDefault="00F27090" w:rsidP="00F27090">
            <w:pPr>
              <w:pStyle w:val="HTML"/>
            </w:pPr>
          </w:p>
          <w:p w14:paraId="57222F01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if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!in</w:t>
            </w:r>
            <w:r>
              <w:rPr>
                <w:color w:val="BEC0C2"/>
              </w:rPr>
              <w:t xml:space="preserve"> </w:t>
            </w:r>
            <w:r>
              <w:t>)</w:t>
            </w:r>
          </w:p>
          <w:p w14:paraId="55721B4B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rPr>
                <w:i/>
                <w:iCs/>
                <w:color w:val="45C6D6"/>
              </w:rPr>
              <w:t>return</w:t>
            </w:r>
            <w:r>
              <w:t>;</w:t>
            </w:r>
          </w:p>
          <w:p w14:paraId="158DF599" w14:textId="77777777" w:rsidR="00F27090" w:rsidRDefault="00F27090" w:rsidP="00F27090">
            <w:pPr>
              <w:pStyle w:val="HTML"/>
            </w:pPr>
          </w:p>
          <w:p w14:paraId="0213B0E6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std</w:t>
            </w:r>
            <w:r>
              <w:t>::</w:t>
            </w:r>
            <w:r>
              <w:rPr>
                <w:color w:val="FF8080"/>
              </w:rPr>
              <w:t>streamsize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length</w:t>
            </w:r>
            <w:r>
              <w:t>;</w:t>
            </w:r>
          </w:p>
          <w:p w14:paraId="48761184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9AA7"/>
              </w:rPr>
              <w:t>char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buffer</w:t>
            </w:r>
            <w:r>
              <w:t>[</w:t>
            </w:r>
            <w:r>
              <w:rPr>
                <w:color w:val="9AA7D6"/>
              </w:rPr>
              <w:t>BUFFER_SIZE</w:t>
            </w:r>
            <w:r>
              <w:t>];</w:t>
            </w:r>
          </w:p>
          <w:p w14:paraId="748AC400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while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!in</w:t>
            </w:r>
            <w:r>
              <w:t>.eof()</w:t>
            </w:r>
            <w:r>
              <w:rPr>
                <w:color w:val="BEC0C2"/>
              </w:rPr>
              <w:t xml:space="preserve"> </w:t>
            </w:r>
            <w:r>
              <w:t>)</w:t>
            </w:r>
          </w:p>
          <w:p w14:paraId="0A8E3D0C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{</w:t>
            </w:r>
          </w:p>
          <w:p w14:paraId="0DC8B161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rPr>
                <w:color w:val="D6BB9A"/>
              </w:rPr>
              <w:t>in</w:t>
            </w:r>
            <w:r>
              <w:t>.read(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D6BB9A"/>
              </w:rPr>
              <w:t>buffer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BUFFER_SIZE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67499CAB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rPr>
                <w:color w:val="D6BB9A"/>
              </w:rPr>
              <w:t>length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in</w:t>
            </w:r>
            <w:r>
              <w:t>.gcount();</w:t>
            </w:r>
          </w:p>
          <w:p w14:paraId="0E0C4270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rPr>
                <w:i/>
                <w:iCs/>
                <w:color w:val="45C6D6"/>
              </w:rPr>
              <w:t>if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length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&gt;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</w:t>
            </w:r>
            <w:r>
              <w:rPr>
                <w:color w:val="BEC0C2"/>
              </w:rPr>
              <w:t xml:space="preserve"> </w:t>
            </w:r>
            <w:r>
              <w:t>)</w:t>
            </w:r>
          </w:p>
          <w:p w14:paraId="075D6EE6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t>update(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buffer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length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2674277A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}</w:t>
            </w:r>
          </w:p>
          <w:p w14:paraId="511B3675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BB9A"/>
              </w:rPr>
              <w:t>in</w:t>
            </w:r>
            <w:r>
              <w:t>.close();</w:t>
            </w:r>
          </w:p>
          <w:p w14:paraId="1C04F6C1" w14:textId="77777777" w:rsidR="00F27090" w:rsidRDefault="00F27090" w:rsidP="00F27090">
            <w:pPr>
              <w:pStyle w:val="HTML"/>
            </w:pPr>
            <w:r>
              <w:t>}</w:t>
            </w:r>
          </w:p>
          <w:p w14:paraId="057B1233" w14:textId="77777777" w:rsidR="00F27090" w:rsidRDefault="00F27090" w:rsidP="00F27090">
            <w:pPr>
              <w:pStyle w:val="HTML"/>
            </w:pPr>
          </w:p>
          <w:p w14:paraId="5D75D7F6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MD5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block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update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operation.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Continues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an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MD5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message-digest</w:t>
            </w:r>
          </w:p>
          <w:p w14:paraId="0CEAE35E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operation,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processing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another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message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block,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and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updating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the</w:t>
            </w:r>
          </w:p>
          <w:p w14:paraId="2A214F50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context.</w:t>
            </w:r>
          </w:p>
          <w:p w14:paraId="5AEC7273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*/</w:t>
            </w:r>
          </w:p>
          <w:p w14:paraId="3BEF7D12" w14:textId="77777777" w:rsidR="00F27090" w:rsidRDefault="00F27090" w:rsidP="00F27090">
            <w:pPr>
              <w:pStyle w:val="HTML"/>
            </w:pP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MD5</w:t>
            </w:r>
            <w:r>
              <w:t>::</w:t>
            </w:r>
            <w:r>
              <w:rPr>
                <w:b/>
                <w:bCs/>
              </w:rPr>
              <w:t>update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const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byte</w:t>
            </w:r>
            <w:r>
              <w:rPr>
                <w:color w:val="BEC0C2"/>
              </w:rPr>
              <w:t xml:space="preserve"> </w:t>
            </w:r>
            <w:r>
              <w:t>*</w:t>
            </w:r>
            <w:r>
              <w:rPr>
                <w:color w:val="D6BB9A"/>
              </w:rPr>
              <w:t>input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size_t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length</w:t>
            </w:r>
            <w:r>
              <w:rPr>
                <w:color w:val="BEC0C2"/>
              </w:rPr>
              <w:t xml:space="preserve"> </w:t>
            </w:r>
            <w:r>
              <w:t>)</w:t>
            </w:r>
          </w:p>
          <w:p w14:paraId="6D9DE677" w14:textId="77777777" w:rsidR="00F27090" w:rsidRDefault="00F27090" w:rsidP="00F27090">
            <w:pPr>
              <w:pStyle w:val="HTML"/>
            </w:pPr>
            <w:r>
              <w:t>{</w:t>
            </w:r>
          </w:p>
          <w:p w14:paraId="5D9F55A5" w14:textId="77777777" w:rsidR="00F27090" w:rsidRDefault="00F27090" w:rsidP="00F27090">
            <w:pPr>
              <w:pStyle w:val="HTML"/>
            </w:pPr>
          </w:p>
          <w:p w14:paraId="44A582DE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uint32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index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partLen</w:t>
            </w:r>
            <w:r>
              <w:t>;</w:t>
            </w:r>
          </w:p>
          <w:p w14:paraId="1C9A5604" w14:textId="77777777" w:rsidR="00F27090" w:rsidRDefault="00F27090" w:rsidP="00F27090">
            <w:pPr>
              <w:pStyle w:val="HTML"/>
            </w:pPr>
          </w:p>
          <w:p w14:paraId="67E2A959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_finished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false</w:t>
            </w:r>
            <w:r>
              <w:t>;</w:t>
            </w:r>
          </w:p>
          <w:p w14:paraId="7D87A99F" w14:textId="77777777" w:rsidR="00F27090" w:rsidRDefault="00F27090" w:rsidP="00F27090">
            <w:pPr>
              <w:pStyle w:val="HTML"/>
            </w:pPr>
          </w:p>
          <w:p w14:paraId="58834759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Compute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number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of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bytes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mod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64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3F5514A6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BB9A"/>
              </w:rPr>
              <w:t>index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uint32</w:t>
            </w:r>
            <w:r>
              <w:rPr>
                <w:color w:val="BEC0C2"/>
              </w:rPr>
              <w:t xml:space="preserve"> </w:t>
            </w:r>
            <w:r>
              <w:t>)(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t>_count[</w:t>
            </w:r>
            <w:r>
              <w:rPr>
                <w:color w:val="8A602C"/>
              </w:rPr>
              <w:t>0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3</w:t>
            </w:r>
            <w:r>
              <w:rPr>
                <w:color w:val="BEC0C2"/>
              </w:rPr>
              <w:t xml:space="preserve"> 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&amp;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0x3f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3E05ECB0" w14:textId="77777777" w:rsidR="00F27090" w:rsidRDefault="00F27090" w:rsidP="00F27090">
            <w:pPr>
              <w:pStyle w:val="HTML"/>
            </w:pPr>
          </w:p>
          <w:p w14:paraId="0455E140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update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number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of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bits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6DAF0866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t>_count[</w:t>
            </w:r>
            <w:r>
              <w:rPr>
                <w:color w:val="8A602C"/>
              </w:rPr>
              <w:t>0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+=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uint32</w:t>
            </w:r>
            <w:r>
              <w:rPr>
                <w:color w:val="BEC0C2"/>
              </w:rPr>
              <w:t xml:space="preserve"> </w:t>
            </w:r>
            <w:r>
              <w:t>)</w:t>
            </w:r>
            <w:r>
              <w:rPr>
                <w:color w:val="D6BB9A"/>
              </w:rPr>
              <w:t>length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3</w:t>
            </w:r>
            <w:r>
              <w:rPr>
                <w:color w:val="BEC0C2"/>
              </w:rPr>
              <w:t xml:space="preserve"> 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uint32</w:t>
            </w:r>
            <w:r>
              <w:rPr>
                <w:color w:val="BEC0C2"/>
              </w:rPr>
              <w:t xml:space="preserve"> </w:t>
            </w:r>
            <w:r>
              <w:t>)</w:t>
            </w:r>
            <w:r>
              <w:rPr>
                <w:color w:val="D6BB9A"/>
              </w:rPr>
              <w:t>length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3</w:t>
            </w:r>
            <w:r>
              <w:rPr>
                <w:color w:val="BEC0C2"/>
              </w:rPr>
              <w:t xml:space="preserve"> 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t>)</w:t>
            </w:r>
          </w:p>
          <w:p w14:paraId="6EE21B13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t>_count[</w:t>
            </w:r>
            <w:r>
              <w:rPr>
                <w:color w:val="8A602C"/>
              </w:rPr>
              <w:t>1</w:t>
            </w:r>
            <w:r>
              <w:t>]</w:t>
            </w:r>
            <w:r>
              <w:rPr>
                <w:color w:val="D6BB9A"/>
              </w:rPr>
              <w:t>++</w:t>
            </w:r>
            <w:r>
              <w:t>;</w:t>
            </w:r>
          </w:p>
          <w:p w14:paraId="7335A900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_count[</w:t>
            </w:r>
            <w:r>
              <w:rPr>
                <w:color w:val="8A602C"/>
              </w:rPr>
              <w:t>1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+=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uint32</w:t>
            </w:r>
            <w:r>
              <w:rPr>
                <w:color w:val="BEC0C2"/>
              </w:rPr>
              <w:t xml:space="preserve"> </w:t>
            </w:r>
            <w:r>
              <w:t>)</w:t>
            </w:r>
            <w:r>
              <w:rPr>
                <w:color w:val="D6BB9A"/>
              </w:rPr>
              <w:t>length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29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6CA16400" w14:textId="77777777" w:rsidR="00F27090" w:rsidRDefault="00F27090" w:rsidP="00F27090">
            <w:pPr>
              <w:pStyle w:val="HTML"/>
            </w:pPr>
          </w:p>
          <w:p w14:paraId="06864FB6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BB9A"/>
              </w:rPr>
              <w:t>partLen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64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-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index</w:t>
            </w:r>
            <w:r>
              <w:t>;</w:t>
            </w:r>
          </w:p>
          <w:p w14:paraId="69ACA865" w14:textId="77777777" w:rsidR="00F27090" w:rsidRDefault="00F27090" w:rsidP="00F27090">
            <w:pPr>
              <w:pStyle w:val="HTML"/>
            </w:pPr>
          </w:p>
          <w:p w14:paraId="1FC51C23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transform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as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many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times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as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possible.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67D51E57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length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&gt;=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partLen</w:t>
            </w:r>
            <w:r>
              <w:rPr>
                <w:color w:val="BEC0C2"/>
              </w:rPr>
              <w:t xml:space="preserve"> </w:t>
            </w:r>
            <w:r>
              <w:t>)</w:t>
            </w:r>
          </w:p>
          <w:p w14:paraId="75F9CF36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{</w:t>
            </w:r>
          </w:p>
          <w:p w14:paraId="0B8F4222" w14:textId="77777777" w:rsidR="00F27090" w:rsidRDefault="00F27090" w:rsidP="00F27090">
            <w:pPr>
              <w:pStyle w:val="HTML"/>
            </w:pPr>
          </w:p>
          <w:p w14:paraId="11E8BB0A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t>memcpy(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D6BB9A"/>
              </w:rPr>
              <w:t>&amp;</w:t>
            </w:r>
            <w:r>
              <w:rPr>
                <w:i/>
                <w:iCs/>
              </w:rPr>
              <w:t>_buffer[</w:t>
            </w:r>
            <w:r>
              <w:rPr>
                <w:i/>
                <w:iCs/>
                <w:color w:val="D6BB9A"/>
              </w:rPr>
              <w:t>index</w:t>
            </w:r>
            <w:r>
              <w:rPr>
                <w:i/>
                <w:iCs/>
              </w:rPr>
              <w:t>]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input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partLen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285C3A50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t>transform(</w:t>
            </w:r>
            <w:r>
              <w:rPr>
                <w:color w:val="BEC0C2"/>
              </w:rPr>
              <w:t xml:space="preserve"> </w:t>
            </w:r>
            <w:r>
              <w:t>_buffer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7535D412" w14:textId="77777777" w:rsidR="00F27090" w:rsidRDefault="00F27090" w:rsidP="00F27090">
            <w:pPr>
              <w:pStyle w:val="HTML"/>
            </w:pPr>
          </w:p>
          <w:p w14:paraId="2D159B8B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rPr>
                <w:i/>
                <w:iCs/>
                <w:color w:val="45C6D6"/>
              </w:rPr>
              <w:t>for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partLen</w:t>
            </w:r>
            <w:r>
              <w:t>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+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63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length</w:t>
            </w:r>
            <w:r>
              <w:t>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+=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64</w:t>
            </w:r>
            <w:r>
              <w:rPr>
                <w:color w:val="BEC0C2"/>
              </w:rPr>
              <w:t xml:space="preserve"> </w:t>
            </w:r>
            <w:r>
              <w:t>)</w:t>
            </w:r>
          </w:p>
          <w:p w14:paraId="30FCF7A4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        </w:t>
            </w:r>
            <w:r>
              <w:t>transform(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&amp;input</w:t>
            </w:r>
            <w:r>
              <w:t>[</w:t>
            </w:r>
            <w:r>
              <w:rPr>
                <w:color w:val="D6BB9A"/>
              </w:rPr>
              <w:t>i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73B527BD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rPr>
                <w:color w:val="D6BB9A"/>
              </w:rPr>
              <w:t>index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</w:t>
            </w:r>
            <w:r>
              <w:t>;</w:t>
            </w:r>
          </w:p>
          <w:p w14:paraId="07C283B6" w14:textId="77777777" w:rsidR="00F27090" w:rsidRDefault="00F27090" w:rsidP="00F27090">
            <w:pPr>
              <w:pStyle w:val="HTML"/>
            </w:pPr>
          </w:p>
          <w:p w14:paraId="4C438EF2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}</w:t>
            </w:r>
          </w:p>
          <w:p w14:paraId="56CFABBC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else</w:t>
            </w:r>
          </w:p>
          <w:p w14:paraId="77FC329F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{</w:t>
            </w:r>
          </w:p>
          <w:p w14:paraId="212EEA1C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rPr>
                <w:color w:val="D6BB9A"/>
              </w:rPr>
              <w:t>i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</w:t>
            </w:r>
            <w:r>
              <w:t>;</w:t>
            </w:r>
          </w:p>
          <w:p w14:paraId="1FD800D3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}</w:t>
            </w:r>
          </w:p>
          <w:p w14:paraId="3CA47186" w14:textId="77777777" w:rsidR="00F27090" w:rsidRDefault="00F27090" w:rsidP="00F27090">
            <w:pPr>
              <w:pStyle w:val="HTML"/>
            </w:pPr>
          </w:p>
          <w:p w14:paraId="0BA3F77A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Buffer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remaining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input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2C59B5F9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memcpy(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D6BB9A"/>
              </w:rPr>
              <w:t>&amp;</w:t>
            </w:r>
            <w:r>
              <w:rPr>
                <w:i/>
                <w:iCs/>
              </w:rPr>
              <w:t>_buffer[</w:t>
            </w:r>
            <w:r>
              <w:rPr>
                <w:i/>
                <w:iCs/>
                <w:color w:val="D6BB9A"/>
              </w:rPr>
              <w:t>index</w:t>
            </w:r>
            <w:r>
              <w:rPr>
                <w:i/>
                <w:iCs/>
              </w:rPr>
              <w:t>]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&amp;input</w:t>
            </w:r>
            <w:r>
              <w:t>[</w:t>
            </w:r>
            <w:r>
              <w:rPr>
                <w:color w:val="D6BB9A"/>
              </w:rPr>
              <w:t>i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length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-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08A6E335" w14:textId="77777777" w:rsidR="00F27090" w:rsidRDefault="00F27090" w:rsidP="00F27090">
            <w:pPr>
              <w:pStyle w:val="HTML"/>
            </w:pPr>
            <w:r>
              <w:t>}</w:t>
            </w:r>
          </w:p>
          <w:p w14:paraId="05672241" w14:textId="77777777" w:rsidR="00F27090" w:rsidRDefault="00F27090" w:rsidP="00F27090">
            <w:pPr>
              <w:pStyle w:val="HTML"/>
            </w:pPr>
          </w:p>
          <w:p w14:paraId="6099BB5A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MD5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finalization.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Ends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an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MD5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message-_digest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operation,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writing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the</w:t>
            </w:r>
          </w:p>
          <w:p w14:paraId="04B55E31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the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message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_digest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and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zeroizing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the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context.</w:t>
            </w:r>
          </w:p>
          <w:p w14:paraId="3CEB1FE5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*/</w:t>
            </w:r>
          </w:p>
          <w:p w14:paraId="23336078" w14:textId="77777777" w:rsidR="00F27090" w:rsidRDefault="00F27090" w:rsidP="00F27090">
            <w:pPr>
              <w:pStyle w:val="HTML"/>
            </w:pP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MD5</w:t>
            </w:r>
            <w:r>
              <w:t>::</w:t>
            </w:r>
            <w:r>
              <w:rPr>
                <w:b/>
                <w:bCs/>
              </w:rPr>
              <w:t>final</w:t>
            </w:r>
            <w:r>
              <w:t>()</w:t>
            </w:r>
          </w:p>
          <w:p w14:paraId="0508B1FD" w14:textId="77777777" w:rsidR="00F27090" w:rsidRDefault="00F27090" w:rsidP="00F27090">
            <w:pPr>
              <w:pStyle w:val="HTML"/>
            </w:pPr>
            <w:r>
              <w:t>{</w:t>
            </w:r>
          </w:p>
          <w:p w14:paraId="39A0FAF2" w14:textId="77777777" w:rsidR="00F27090" w:rsidRDefault="00F27090" w:rsidP="00F27090">
            <w:pPr>
              <w:pStyle w:val="HTML"/>
            </w:pPr>
          </w:p>
          <w:p w14:paraId="6FC7ED0E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byte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bits</w:t>
            </w:r>
            <w:r>
              <w:t>[</w:t>
            </w:r>
            <w:r>
              <w:rPr>
                <w:color w:val="8A602C"/>
              </w:rPr>
              <w:t>8</w:t>
            </w:r>
            <w:r>
              <w:t>];</w:t>
            </w:r>
          </w:p>
          <w:p w14:paraId="63DE1570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uint32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oldState</w:t>
            </w:r>
            <w:r>
              <w:t>[</w:t>
            </w:r>
            <w:r>
              <w:rPr>
                <w:color w:val="8A602C"/>
              </w:rPr>
              <w:t>4</w:t>
            </w:r>
            <w:r>
              <w:t>];</w:t>
            </w:r>
          </w:p>
          <w:p w14:paraId="59E9647E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uint32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oldCount</w:t>
            </w:r>
            <w:r>
              <w:t>[</w:t>
            </w:r>
            <w:r>
              <w:rPr>
                <w:color w:val="8A602C"/>
              </w:rPr>
              <w:t>2</w:t>
            </w:r>
            <w:r>
              <w:t>];</w:t>
            </w:r>
          </w:p>
          <w:p w14:paraId="69C12ACF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uint32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index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padLen</w:t>
            </w:r>
            <w:r>
              <w:t>;</w:t>
            </w:r>
          </w:p>
          <w:p w14:paraId="32943CC3" w14:textId="77777777" w:rsidR="00F27090" w:rsidRDefault="00F27090" w:rsidP="00F27090">
            <w:pPr>
              <w:pStyle w:val="HTML"/>
            </w:pPr>
          </w:p>
          <w:p w14:paraId="7BEBDE73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Save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current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state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and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count.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22C1EB46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memcpy(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D6BB9A"/>
              </w:rPr>
              <w:t>oldState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t>_state,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16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046B9BE6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memcpy(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D6BB9A"/>
              </w:rPr>
              <w:t>oldCount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t>_count,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8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2F487443" w14:textId="77777777" w:rsidR="00F27090" w:rsidRDefault="00F27090" w:rsidP="00F27090">
            <w:pPr>
              <w:pStyle w:val="HTML"/>
            </w:pPr>
          </w:p>
          <w:p w14:paraId="09A1008A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Save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number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of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bits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009E6B94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encode(</w:t>
            </w:r>
            <w:r>
              <w:rPr>
                <w:color w:val="BEC0C2"/>
              </w:rPr>
              <w:t xml:space="preserve"> </w:t>
            </w:r>
            <w:r>
              <w:t>_count,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D6BB9A"/>
              </w:rPr>
              <w:t>bits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8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5891BE24" w14:textId="77777777" w:rsidR="00F27090" w:rsidRDefault="00F27090" w:rsidP="00F27090">
            <w:pPr>
              <w:pStyle w:val="HTML"/>
            </w:pPr>
          </w:p>
          <w:p w14:paraId="6A385FD1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Pad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out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to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56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mod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64.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0FC0BA15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BB9A"/>
              </w:rPr>
              <w:t>index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uint32</w:t>
            </w:r>
            <w:r>
              <w:rPr>
                <w:color w:val="BEC0C2"/>
              </w:rPr>
              <w:t xml:space="preserve"> </w:t>
            </w:r>
            <w:r>
              <w:t>)(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t>_count[</w:t>
            </w:r>
            <w:r>
              <w:rPr>
                <w:color w:val="8A602C"/>
              </w:rPr>
              <w:t>0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3</w:t>
            </w:r>
            <w:r>
              <w:rPr>
                <w:color w:val="BEC0C2"/>
              </w:rPr>
              <w:t xml:space="preserve"> 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&amp;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0x3f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6FAF7358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BB9A"/>
              </w:rPr>
              <w:t>padLen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index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56</w:t>
            </w:r>
            <w:r>
              <w:rPr>
                <w:color w:val="BEC0C2"/>
              </w:rPr>
              <w:t xml:space="preserve"> 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?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56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-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index</w:t>
            </w:r>
            <w:r>
              <w:rPr>
                <w:color w:val="BEC0C2"/>
              </w:rPr>
              <w:t xml:space="preserve"> 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: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120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-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index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38E8EE41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update(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PADDING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padLen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5B09140B" w14:textId="77777777" w:rsidR="00F27090" w:rsidRDefault="00F27090" w:rsidP="00F27090">
            <w:pPr>
              <w:pStyle w:val="HTML"/>
            </w:pPr>
          </w:p>
          <w:p w14:paraId="0652E170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Append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length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(before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padding)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349F2755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update(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bits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8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58B4B0B5" w14:textId="77777777" w:rsidR="00F27090" w:rsidRDefault="00F27090" w:rsidP="00F27090">
            <w:pPr>
              <w:pStyle w:val="HTML"/>
            </w:pPr>
          </w:p>
          <w:p w14:paraId="26EBFEE0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Store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state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in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digest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469D9929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encode(</w:t>
            </w:r>
            <w:r>
              <w:rPr>
                <w:color w:val="BEC0C2"/>
              </w:rPr>
              <w:t xml:space="preserve"> </w:t>
            </w:r>
            <w:r>
              <w:t>_state,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</w:rPr>
              <w:t>_digest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16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2709A62B" w14:textId="77777777" w:rsidR="00F27090" w:rsidRDefault="00F27090" w:rsidP="00F27090">
            <w:pPr>
              <w:pStyle w:val="HTML"/>
            </w:pPr>
          </w:p>
          <w:p w14:paraId="38388528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Restore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current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state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and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count.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6B591896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memcpy(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</w:rPr>
              <w:t>_state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oldState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16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54111027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memcpy(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</w:rPr>
              <w:t>_count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oldCount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8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2DA5841B" w14:textId="77777777" w:rsidR="00F27090" w:rsidRDefault="00F27090" w:rsidP="00F27090">
            <w:pPr>
              <w:pStyle w:val="HTML"/>
            </w:pPr>
            <w:r>
              <w:t>}</w:t>
            </w:r>
          </w:p>
          <w:p w14:paraId="41C9D4C7" w14:textId="77777777" w:rsidR="00F27090" w:rsidRDefault="00F27090" w:rsidP="00F27090">
            <w:pPr>
              <w:pStyle w:val="HTML"/>
            </w:pPr>
          </w:p>
          <w:p w14:paraId="76F4AF61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MD5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basic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transformation.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Transforms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_state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based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on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block.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23F91B52" w14:textId="77777777" w:rsidR="00F27090" w:rsidRDefault="00F27090" w:rsidP="00F27090">
            <w:pPr>
              <w:pStyle w:val="HTML"/>
            </w:pP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MD5</w:t>
            </w:r>
            <w:r>
              <w:t>::</w:t>
            </w:r>
            <w:r>
              <w:rPr>
                <w:b/>
                <w:bCs/>
              </w:rPr>
              <w:t>transform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const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byte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block</w:t>
            </w:r>
            <w:r>
              <w:t>[</w:t>
            </w:r>
            <w:r>
              <w:rPr>
                <w:color w:val="8A602C"/>
              </w:rPr>
              <w:t>64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t>)</w:t>
            </w:r>
          </w:p>
          <w:p w14:paraId="2699CEAA" w14:textId="77777777" w:rsidR="00F27090" w:rsidRDefault="00F27090" w:rsidP="00F27090">
            <w:pPr>
              <w:pStyle w:val="HTML"/>
            </w:pPr>
            <w:r>
              <w:t>{</w:t>
            </w:r>
          </w:p>
          <w:p w14:paraId="759A1A3C" w14:textId="77777777" w:rsidR="00F27090" w:rsidRDefault="00F27090" w:rsidP="00F27090">
            <w:pPr>
              <w:pStyle w:val="HTML"/>
            </w:pPr>
          </w:p>
          <w:p w14:paraId="33ED5EC4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uint32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t>_state[</w:t>
            </w:r>
            <w:r>
              <w:rPr>
                <w:color w:val="8A602C"/>
              </w:rPr>
              <w:t>0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t>_state[</w:t>
            </w:r>
            <w:r>
              <w:rPr>
                <w:color w:val="8A602C"/>
              </w:rPr>
              <w:t>1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t>_state[</w:t>
            </w:r>
            <w:r>
              <w:rPr>
                <w:color w:val="8A602C"/>
              </w:rPr>
              <w:t>2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t>_state[</w:t>
            </w:r>
            <w:r>
              <w:rPr>
                <w:color w:val="8A602C"/>
              </w:rPr>
              <w:t>3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8A602C"/>
              </w:rPr>
              <w:t>16</w:t>
            </w:r>
            <w:r>
              <w:t>];</w:t>
            </w:r>
          </w:p>
          <w:p w14:paraId="34595F7E" w14:textId="77777777" w:rsidR="00F27090" w:rsidRDefault="00F27090" w:rsidP="00F27090">
            <w:pPr>
              <w:pStyle w:val="HTML"/>
            </w:pPr>
          </w:p>
          <w:p w14:paraId="63B139E4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decode(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block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D6BB9A"/>
              </w:rPr>
              <w:t>x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64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2106C6DB" w14:textId="77777777" w:rsidR="00F27090" w:rsidRDefault="00F27090" w:rsidP="00F27090">
            <w:pPr>
              <w:pStyle w:val="HTML"/>
            </w:pPr>
          </w:p>
          <w:p w14:paraId="1C079009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Round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1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692D5FE4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FF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S11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0xd76aa478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1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0CC497A1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FF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S12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0xe8c7b756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2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6CF9C13E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FF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2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S13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0x242070db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3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44776BD9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FF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3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S14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0xc1bdceee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4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34713548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FF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4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S11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0xf57c0faf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5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7615CFA3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FF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5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S12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0x4787c62a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6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3DCBA12B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FF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6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S13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0xa8304613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7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47F2B953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FF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7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S14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0xfd469501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8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45BC82AA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FF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8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S11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0x698098d8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9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6BED819B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FF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9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S12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0x8b44f7af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10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11920CF3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FF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8A602C"/>
              </w:rPr>
              <w:t>10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S13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0xffff5bb1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11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2B0780A6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FF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8A602C"/>
              </w:rPr>
              <w:t>11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S14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0x895cd7be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12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59DF26E3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FF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8A602C"/>
              </w:rPr>
              <w:t>12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S11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0x6b901122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13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60E3B059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FF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8A602C"/>
              </w:rPr>
              <w:t>13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S12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0xfd987193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14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19F13707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FF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8A602C"/>
              </w:rPr>
              <w:t>14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S13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0xa679438e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15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55D8C236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FF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8A602C"/>
              </w:rPr>
              <w:t>15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S14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0x49b40821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16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779F7412" w14:textId="77777777" w:rsidR="00F27090" w:rsidRDefault="00F27090" w:rsidP="00F27090">
            <w:pPr>
              <w:pStyle w:val="HTML"/>
            </w:pPr>
          </w:p>
          <w:p w14:paraId="3B34CA4E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Round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2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7341DE3C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GG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S21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0xf61e2562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17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40F7A413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GG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6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S22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0xc040b340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18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775E458A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GG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8A602C"/>
              </w:rPr>
              <w:t>11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S23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0x265e5a51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19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769EBAC3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GG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S24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0xe9b6c7aa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20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426FBFF4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GG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5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S21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0xd62f105d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21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5423C9E2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GG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8A602C"/>
              </w:rPr>
              <w:t>10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S22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0x2441453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22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7C04BF8F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GG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8A602C"/>
              </w:rPr>
              <w:t>15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S23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0xd8a1e681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23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5D35D6B2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GG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4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S24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0xe7d3fbc8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24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757A4D57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GG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9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S21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0x21e1cde6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25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6FF60B46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GG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8A602C"/>
              </w:rPr>
              <w:t>14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S22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0xc33707d6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26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4D1B6242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GG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3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S23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0xf4d50d87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27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2E95521F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GG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8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S24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0x455a14ed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28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317C486D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GG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8A602C"/>
              </w:rPr>
              <w:t>13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S21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0xa9e3e905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29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07F35D49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GG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2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S22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0xfcefa3f8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30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1E4E6B46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GG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7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S23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0x676f02d9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31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41762749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GG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8A602C"/>
              </w:rPr>
              <w:t>12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S24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0x8d2a4c8a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32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6CCDE09A" w14:textId="77777777" w:rsidR="00F27090" w:rsidRDefault="00F27090" w:rsidP="00F27090">
            <w:pPr>
              <w:pStyle w:val="HTML"/>
            </w:pPr>
          </w:p>
          <w:p w14:paraId="312E5FEB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Round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3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5B228A78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HH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5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S31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0xfffa3942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33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5726FE1A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HH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8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S32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0x8771f681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34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0DEF037D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HH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8A602C"/>
              </w:rPr>
              <w:t>11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S33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0x6d9d6122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35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2565964C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HH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8A602C"/>
              </w:rPr>
              <w:t>14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S34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0xfde5380c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36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4543AAD0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HH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S31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0xa4beea44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37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4FFCD929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HH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4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S32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0x4bdecfa9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38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3223CD71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HH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7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S33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0xf6bb4b60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39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228D2FD6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HH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8A602C"/>
              </w:rPr>
              <w:t>10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S34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0xbebfbc70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40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1D70D8AC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HH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8A602C"/>
              </w:rPr>
              <w:t>13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S31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0x289b7ec6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41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0D34ED3E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HH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S32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0xeaa127fa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42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427E2430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HH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3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S33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0xd4ef3085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43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7C3F15E8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HH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6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S34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0x4881d05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44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1B3868A2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HH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9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S31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0xd9d4d039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45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5E12D25C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HH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8A602C"/>
              </w:rPr>
              <w:t>12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S32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0xe6db99e5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46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131D0684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HH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8A602C"/>
              </w:rPr>
              <w:t>15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S33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0x1fa27cf8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47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5B8FA96D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HH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2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S34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0xc4ac5665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48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3163B2A2" w14:textId="77777777" w:rsidR="00F27090" w:rsidRDefault="00F27090" w:rsidP="00F27090">
            <w:pPr>
              <w:pStyle w:val="HTML"/>
            </w:pPr>
          </w:p>
          <w:p w14:paraId="58C8CA3D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Round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4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2A037AC0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II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S41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0xf4292244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49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6288E380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II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7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S42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0x432aff97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50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388C97D7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II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8A602C"/>
              </w:rPr>
              <w:t>14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S43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0xab9423a7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51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04A9F3FE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II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5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S44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0xfc93a039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52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0702056F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II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8A602C"/>
              </w:rPr>
              <w:t>12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S41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0x655b59c3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53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7397229A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II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3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S42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0x8f0ccc92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54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08175F64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II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8A602C"/>
              </w:rPr>
              <w:t>10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S43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0xffeff47d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55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03B3331C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II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S44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0x85845dd1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56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0CBC59FE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II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8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S41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0x6fa87e4f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57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30D52E2E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II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8A602C"/>
              </w:rPr>
              <w:t>15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S42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0xfe2ce6e0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58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7D596A6E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II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6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S43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0xa3014314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59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6A55085A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II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8A602C"/>
              </w:rPr>
              <w:t>13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S44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0x4e0811a1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60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5B2E516A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II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4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S41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0xf7537e82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61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1AF63EDB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II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8A602C"/>
              </w:rPr>
              <w:t>11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S42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0xbd3af235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62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73D607E2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II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2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S43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0x2ad7d2bb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63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74F96F5F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6AAD"/>
              </w:rPr>
              <w:t>II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x</w:t>
            </w:r>
            <w:r>
              <w:t>[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9</w:t>
            </w:r>
            <w:r>
              <w:t>],</w:t>
            </w:r>
            <w:r>
              <w:rPr>
                <w:color w:val="BEC0C2"/>
              </w:rPr>
              <w:t xml:space="preserve"> </w:t>
            </w:r>
            <w:r>
              <w:rPr>
                <w:color w:val="FF6AAD"/>
              </w:rPr>
              <w:t>S44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0xeb86d391</w:t>
            </w:r>
            <w:r>
              <w:rPr>
                <w:color w:val="BEC0C2"/>
              </w:rPr>
              <w:t xml:space="preserve"> </w:t>
            </w:r>
            <w:r>
              <w:t>);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64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20327C89" w14:textId="77777777" w:rsidR="00F27090" w:rsidRDefault="00F27090" w:rsidP="00F27090">
            <w:pPr>
              <w:pStyle w:val="HTML"/>
            </w:pPr>
          </w:p>
          <w:p w14:paraId="4BE05256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_state[</w:t>
            </w:r>
            <w:r>
              <w:rPr>
                <w:color w:val="8A602C"/>
              </w:rPr>
              <w:t>0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+=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t>;</w:t>
            </w:r>
          </w:p>
          <w:p w14:paraId="77C37A6A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_state[</w:t>
            </w:r>
            <w:r>
              <w:rPr>
                <w:color w:val="8A602C"/>
              </w:rPr>
              <w:t>1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+=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t>;</w:t>
            </w:r>
          </w:p>
          <w:p w14:paraId="213C3829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_state[</w:t>
            </w:r>
            <w:r>
              <w:rPr>
                <w:color w:val="8A602C"/>
              </w:rPr>
              <w:t>2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+=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c</w:t>
            </w:r>
            <w:r>
              <w:t>;</w:t>
            </w:r>
          </w:p>
          <w:p w14:paraId="1E4335EB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_state[</w:t>
            </w:r>
            <w:r>
              <w:rPr>
                <w:color w:val="8A602C"/>
              </w:rPr>
              <w:t>3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+=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d</w:t>
            </w:r>
            <w:r>
              <w:t>;</w:t>
            </w:r>
          </w:p>
          <w:p w14:paraId="1378349E" w14:textId="77777777" w:rsidR="00F27090" w:rsidRDefault="00F27090" w:rsidP="00F27090">
            <w:pPr>
              <w:pStyle w:val="HTML"/>
            </w:pPr>
            <w:r>
              <w:t>}</w:t>
            </w:r>
          </w:p>
          <w:p w14:paraId="05874660" w14:textId="77777777" w:rsidR="00F27090" w:rsidRDefault="00F27090" w:rsidP="00F27090">
            <w:pPr>
              <w:pStyle w:val="HTML"/>
            </w:pPr>
          </w:p>
          <w:p w14:paraId="31A39476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Encodes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input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(ulong)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into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output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(byte).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Assumes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length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is</w:t>
            </w:r>
          </w:p>
          <w:p w14:paraId="6B83468F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a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multiple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of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4.</w:t>
            </w:r>
          </w:p>
          <w:p w14:paraId="2636D808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*/</w:t>
            </w:r>
          </w:p>
          <w:p w14:paraId="210A7CF4" w14:textId="77777777" w:rsidR="00F27090" w:rsidRDefault="00F27090" w:rsidP="00F27090">
            <w:pPr>
              <w:pStyle w:val="HTML"/>
            </w:pP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MD5</w:t>
            </w:r>
            <w:r>
              <w:t>::</w:t>
            </w:r>
            <w:r>
              <w:rPr>
                <w:b/>
                <w:bCs/>
              </w:rPr>
              <w:t>encode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const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uint32</w:t>
            </w:r>
            <w:r>
              <w:rPr>
                <w:color w:val="BEC0C2"/>
              </w:rPr>
              <w:t xml:space="preserve"> </w:t>
            </w:r>
            <w:r>
              <w:t>*</w:t>
            </w:r>
            <w:r>
              <w:rPr>
                <w:color w:val="D6BB9A"/>
              </w:rPr>
              <w:t>input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byte</w:t>
            </w:r>
            <w:r>
              <w:rPr>
                <w:color w:val="BEC0C2"/>
              </w:rPr>
              <w:t xml:space="preserve"> </w:t>
            </w:r>
            <w:r>
              <w:t>*</w:t>
            </w:r>
            <w:r>
              <w:rPr>
                <w:color w:val="D6BB9A"/>
              </w:rPr>
              <w:t>output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size_t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length</w:t>
            </w:r>
            <w:r>
              <w:rPr>
                <w:color w:val="BEC0C2"/>
              </w:rPr>
              <w:t xml:space="preserve"> </w:t>
            </w:r>
            <w:r>
              <w:t>)</w:t>
            </w:r>
          </w:p>
          <w:p w14:paraId="2A687283" w14:textId="77777777" w:rsidR="00F27090" w:rsidRDefault="00F27090" w:rsidP="00F27090">
            <w:pPr>
              <w:pStyle w:val="HTML"/>
            </w:pPr>
            <w:r>
              <w:t>{</w:t>
            </w:r>
          </w:p>
          <w:p w14:paraId="03FDC537" w14:textId="77777777" w:rsidR="00F27090" w:rsidRDefault="00F27090" w:rsidP="00F27090">
            <w:pPr>
              <w:pStyle w:val="HTML"/>
            </w:pPr>
          </w:p>
          <w:p w14:paraId="3983763E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for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size_t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j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</w:t>
            </w:r>
            <w:r>
              <w:t>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j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length</w:t>
            </w:r>
            <w:r>
              <w:t>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i++,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j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+=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4</w:t>
            </w:r>
            <w:r>
              <w:rPr>
                <w:color w:val="BEC0C2"/>
              </w:rPr>
              <w:t xml:space="preserve"> </w:t>
            </w:r>
            <w:r>
              <w:t>)</w:t>
            </w:r>
          </w:p>
          <w:p w14:paraId="035C0943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{</w:t>
            </w:r>
          </w:p>
          <w:p w14:paraId="7CDBEF8E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rPr>
                <w:color w:val="D6BB9A"/>
              </w:rPr>
              <w:t>output</w:t>
            </w:r>
            <w:r>
              <w:t>[</w:t>
            </w:r>
            <w:r>
              <w:rPr>
                <w:color w:val="D6BB9A"/>
              </w:rPr>
              <w:t>j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byte</w:t>
            </w:r>
            <w:r>
              <w:rPr>
                <w:color w:val="BEC0C2"/>
              </w:rPr>
              <w:t xml:space="preserve"> </w:t>
            </w:r>
            <w:r>
              <w:t>)(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input</w:t>
            </w:r>
            <w:r>
              <w:t>[</w:t>
            </w:r>
            <w:r>
              <w:rPr>
                <w:color w:val="D6BB9A"/>
              </w:rPr>
              <w:t>i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&amp;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0xff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1C821ED6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rPr>
                <w:color w:val="D6BB9A"/>
              </w:rPr>
              <w:t>output</w:t>
            </w:r>
            <w:r>
              <w:t>[</w:t>
            </w:r>
            <w:r>
              <w:rPr>
                <w:color w:val="D6BB9A"/>
              </w:rPr>
              <w:t>j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+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byte</w:t>
            </w:r>
            <w:r>
              <w:rPr>
                <w:color w:val="BEC0C2"/>
              </w:rPr>
              <w:t xml:space="preserve"> </w:t>
            </w:r>
            <w:r>
              <w:t>)(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input</w:t>
            </w:r>
            <w:r>
              <w:t>[</w:t>
            </w:r>
            <w:r>
              <w:rPr>
                <w:color w:val="D6BB9A"/>
              </w:rPr>
              <w:t>i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8</w:t>
            </w:r>
            <w:r>
              <w:rPr>
                <w:color w:val="BEC0C2"/>
              </w:rPr>
              <w:t xml:space="preserve"> 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&amp;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0xff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46E5C225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rPr>
                <w:color w:val="D6BB9A"/>
              </w:rPr>
              <w:t>output</w:t>
            </w:r>
            <w:r>
              <w:t>[</w:t>
            </w:r>
            <w:r>
              <w:rPr>
                <w:color w:val="D6BB9A"/>
              </w:rPr>
              <w:t>j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+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2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byte</w:t>
            </w:r>
            <w:r>
              <w:rPr>
                <w:color w:val="BEC0C2"/>
              </w:rPr>
              <w:t xml:space="preserve"> </w:t>
            </w:r>
            <w:r>
              <w:t>)(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input</w:t>
            </w:r>
            <w:r>
              <w:t>[</w:t>
            </w:r>
            <w:r>
              <w:rPr>
                <w:color w:val="D6BB9A"/>
              </w:rPr>
              <w:t>i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16</w:t>
            </w:r>
            <w:r>
              <w:rPr>
                <w:color w:val="BEC0C2"/>
              </w:rPr>
              <w:t xml:space="preserve"> 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&amp;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0xff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7755ED70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rPr>
                <w:color w:val="D6BB9A"/>
              </w:rPr>
              <w:t>output</w:t>
            </w:r>
            <w:r>
              <w:t>[</w:t>
            </w:r>
            <w:r>
              <w:rPr>
                <w:color w:val="D6BB9A"/>
              </w:rPr>
              <w:t>j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+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3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byte</w:t>
            </w:r>
            <w:r>
              <w:rPr>
                <w:color w:val="BEC0C2"/>
              </w:rPr>
              <w:t xml:space="preserve"> </w:t>
            </w:r>
            <w:r>
              <w:t>)(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input</w:t>
            </w:r>
            <w:r>
              <w:t>[</w:t>
            </w:r>
            <w:r>
              <w:rPr>
                <w:color w:val="D6BB9A"/>
              </w:rPr>
              <w:t>i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&gt;&gt;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24</w:t>
            </w:r>
            <w:r>
              <w:rPr>
                <w:color w:val="BEC0C2"/>
              </w:rPr>
              <w:t xml:space="preserve"> 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&amp;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0xff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3682E663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}</w:t>
            </w:r>
          </w:p>
          <w:p w14:paraId="56CD31D0" w14:textId="77777777" w:rsidR="00F27090" w:rsidRDefault="00F27090" w:rsidP="00F27090">
            <w:pPr>
              <w:pStyle w:val="HTML"/>
            </w:pPr>
            <w:r>
              <w:t>}</w:t>
            </w:r>
          </w:p>
          <w:p w14:paraId="18FCEE34" w14:textId="77777777" w:rsidR="00F27090" w:rsidRDefault="00F27090" w:rsidP="00F27090">
            <w:pPr>
              <w:pStyle w:val="HTML"/>
            </w:pPr>
          </w:p>
          <w:p w14:paraId="3A4AFB1C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Decodes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input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(byte)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into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output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(ulong).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Assumes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length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is</w:t>
            </w:r>
          </w:p>
          <w:p w14:paraId="6990402E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a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multiple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of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4.</w:t>
            </w:r>
          </w:p>
          <w:p w14:paraId="5DFB0AD6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*/</w:t>
            </w:r>
          </w:p>
          <w:p w14:paraId="02DBA3B0" w14:textId="77777777" w:rsidR="00F27090" w:rsidRDefault="00F27090" w:rsidP="00F27090">
            <w:pPr>
              <w:pStyle w:val="HTML"/>
            </w:pP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MD5</w:t>
            </w:r>
            <w:r>
              <w:t>::</w:t>
            </w:r>
            <w:r>
              <w:rPr>
                <w:b/>
                <w:bCs/>
              </w:rPr>
              <w:t>decode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const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byte</w:t>
            </w:r>
            <w:r>
              <w:rPr>
                <w:color w:val="BEC0C2"/>
              </w:rPr>
              <w:t xml:space="preserve"> </w:t>
            </w:r>
            <w:r>
              <w:t>*</w:t>
            </w:r>
            <w:r>
              <w:rPr>
                <w:color w:val="D6BB9A"/>
              </w:rPr>
              <w:t>input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uint32</w:t>
            </w:r>
            <w:r>
              <w:rPr>
                <w:color w:val="BEC0C2"/>
              </w:rPr>
              <w:t xml:space="preserve"> </w:t>
            </w:r>
            <w:r>
              <w:t>*</w:t>
            </w:r>
            <w:r>
              <w:rPr>
                <w:color w:val="D6BB9A"/>
              </w:rPr>
              <w:t>output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size_t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length</w:t>
            </w:r>
            <w:r>
              <w:rPr>
                <w:color w:val="BEC0C2"/>
              </w:rPr>
              <w:t xml:space="preserve"> </w:t>
            </w:r>
            <w:r>
              <w:t>)</w:t>
            </w:r>
          </w:p>
          <w:p w14:paraId="3F2358A6" w14:textId="77777777" w:rsidR="00F27090" w:rsidRDefault="00F27090" w:rsidP="00F27090">
            <w:pPr>
              <w:pStyle w:val="HTML"/>
            </w:pPr>
            <w:r>
              <w:t>{</w:t>
            </w:r>
          </w:p>
          <w:p w14:paraId="4A0CBD9C" w14:textId="77777777" w:rsidR="00F27090" w:rsidRDefault="00F27090" w:rsidP="00F27090">
            <w:pPr>
              <w:pStyle w:val="HTML"/>
            </w:pPr>
          </w:p>
          <w:p w14:paraId="65D2EA54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for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size_t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j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</w:t>
            </w:r>
            <w:r>
              <w:t>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j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length</w:t>
            </w:r>
            <w:r>
              <w:t>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i++,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j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+=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4</w:t>
            </w:r>
            <w:r>
              <w:rPr>
                <w:color w:val="BEC0C2"/>
              </w:rPr>
              <w:t xml:space="preserve"> </w:t>
            </w:r>
            <w:r>
              <w:t>)</w:t>
            </w:r>
          </w:p>
          <w:p w14:paraId="67747E7E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{</w:t>
            </w:r>
          </w:p>
          <w:p w14:paraId="7B2589C7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rPr>
                <w:color w:val="D6BB9A"/>
              </w:rPr>
              <w:t>output</w:t>
            </w:r>
            <w:r>
              <w:t>[</w:t>
            </w:r>
            <w:r>
              <w:rPr>
                <w:color w:val="D6BB9A"/>
              </w:rPr>
              <w:t>i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uint32</w:t>
            </w:r>
            <w:r>
              <w:rPr>
                <w:color w:val="BEC0C2"/>
              </w:rPr>
              <w:t xml:space="preserve"> </w:t>
            </w:r>
            <w:r>
              <w:t>)</w:t>
            </w:r>
            <w:r>
              <w:rPr>
                <w:color w:val="D6BB9A"/>
              </w:rPr>
              <w:t>input</w:t>
            </w:r>
            <w:r>
              <w:t>[</w:t>
            </w:r>
            <w:r>
              <w:rPr>
                <w:color w:val="D6BB9A"/>
              </w:rPr>
              <w:t>j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|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uint32</w:t>
            </w:r>
            <w:r>
              <w:rPr>
                <w:color w:val="BEC0C2"/>
              </w:rPr>
              <w:t xml:space="preserve"> </w:t>
            </w:r>
            <w:r>
              <w:t>)</w:t>
            </w:r>
            <w:r>
              <w:rPr>
                <w:color w:val="D6BB9A"/>
              </w:rPr>
              <w:t>input</w:t>
            </w:r>
            <w:r>
              <w:t>[</w:t>
            </w:r>
            <w:r>
              <w:rPr>
                <w:color w:val="D6BB9A"/>
              </w:rPr>
              <w:t>j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+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8</w:t>
            </w:r>
            <w:r>
              <w:rPr>
                <w:color w:val="BEC0C2"/>
              </w:rPr>
              <w:t xml:space="preserve"> 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|</w:t>
            </w:r>
          </w:p>
          <w:p w14:paraId="6A23879C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               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uint32</w:t>
            </w:r>
            <w:r>
              <w:rPr>
                <w:color w:val="BEC0C2"/>
              </w:rPr>
              <w:t xml:space="preserve"> </w:t>
            </w:r>
            <w:r>
              <w:t>)</w:t>
            </w:r>
            <w:r>
              <w:rPr>
                <w:color w:val="D6BB9A"/>
              </w:rPr>
              <w:t>input</w:t>
            </w:r>
            <w:r>
              <w:t>[</w:t>
            </w:r>
            <w:r>
              <w:rPr>
                <w:color w:val="D6BB9A"/>
              </w:rPr>
              <w:t>j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+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2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16</w:t>
            </w:r>
            <w:r>
              <w:rPr>
                <w:color w:val="BEC0C2"/>
              </w:rPr>
              <w:t xml:space="preserve"> 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|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uint32</w:t>
            </w:r>
            <w:r>
              <w:rPr>
                <w:color w:val="BEC0C2"/>
              </w:rPr>
              <w:t xml:space="preserve"> </w:t>
            </w:r>
            <w:r>
              <w:t>)</w:t>
            </w:r>
            <w:r>
              <w:rPr>
                <w:color w:val="D6BB9A"/>
              </w:rPr>
              <w:t>input</w:t>
            </w:r>
            <w:r>
              <w:t>[</w:t>
            </w:r>
            <w:r>
              <w:rPr>
                <w:color w:val="D6BB9A"/>
              </w:rPr>
              <w:t>j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+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3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t>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24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7016504C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}</w:t>
            </w:r>
          </w:p>
          <w:p w14:paraId="231371A4" w14:textId="77777777" w:rsidR="00F27090" w:rsidRDefault="00F27090" w:rsidP="00F27090">
            <w:pPr>
              <w:pStyle w:val="HTML"/>
            </w:pPr>
            <w:r>
              <w:t>}</w:t>
            </w:r>
          </w:p>
          <w:p w14:paraId="3BFB6823" w14:textId="77777777" w:rsidR="00F27090" w:rsidRDefault="00F27090" w:rsidP="00F27090">
            <w:pPr>
              <w:pStyle w:val="HTML"/>
            </w:pPr>
          </w:p>
          <w:p w14:paraId="36D6CC19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Convert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byte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array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to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hex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string.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6960BC90" w14:textId="77777777" w:rsidR="00F27090" w:rsidRDefault="00F27090" w:rsidP="00F27090">
            <w:pPr>
              <w:pStyle w:val="HTML"/>
            </w:pPr>
            <w:r>
              <w:rPr>
                <w:color w:val="FF8080"/>
              </w:rPr>
              <w:t>string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MD5</w:t>
            </w:r>
            <w:r>
              <w:t>::</w:t>
            </w:r>
            <w:r>
              <w:rPr>
                <w:b/>
                <w:bCs/>
              </w:rPr>
              <w:t>bytesToHexString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45C6D6"/>
              </w:rPr>
              <w:t>const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byte</w:t>
            </w:r>
            <w:r>
              <w:rPr>
                <w:color w:val="BEC0C2"/>
              </w:rPr>
              <w:t xml:space="preserve"> </w:t>
            </w:r>
            <w:r>
              <w:t>*</w:t>
            </w:r>
            <w:r>
              <w:rPr>
                <w:color w:val="D6BB9A"/>
              </w:rPr>
              <w:t>input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size_t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length</w:t>
            </w:r>
            <w:r>
              <w:rPr>
                <w:color w:val="BEC0C2"/>
              </w:rPr>
              <w:t xml:space="preserve"> </w:t>
            </w:r>
            <w:r>
              <w:t>)</w:t>
            </w:r>
          </w:p>
          <w:p w14:paraId="3F2EC637" w14:textId="77777777" w:rsidR="00F27090" w:rsidRDefault="00F27090" w:rsidP="00F27090">
            <w:pPr>
              <w:pStyle w:val="HTML"/>
            </w:pPr>
            <w:r>
              <w:t>{</w:t>
            </w:r>
          </w:p>
          <w:p w14:paraId="00770706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string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str</w:t>
            </w:r>
            <w:r>
              <w:t>;</w:t>
            </w:r>
          </w:p>
          <w:p w14:paraId="715518E4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color w:val="D6BB9A"/>
              </w:rPr>
              <w:t>str</w:t>
            </w:r>
            <w:r>
              <w:t>.reserve(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length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68A8C702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for</w:t>
            </w:r>
            <w:r>
              <w:t>(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size_t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</w:t>
            </w:r>
            <w:r>
              <w:t>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length</w:t>
            </w:r>
            <w:r>
              <w:t>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i++</w:t>
            </w:r>
            <w:r>
              <w:rPr>
                <w:color w:val="BEC0C2"/>
              </w:rPr>
              <w:t xml:space="preserve"> </w:t>
            </w:r>
            <w:r>
              <w:t>)</w:t>
            </w:r>
          </w:p>
          <w:p w14:paraId="2DE77790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{</w:t>
            </w:r>
          </w:p>
          <w:p w14:paraId="23E28F01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rPr>
                <w:color w:val="D69AA7"/>
              </w:rPr>
              <w:t>int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t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input</w:t>
            </w:r>
            <w:r>
              <w:t>[</w:t>
            </w:r>
            <w:r>
              <w:rPr>
                <w:color w:val="D6BB9A"/>
              </w:rPr>
              <w:t>i</w:t>
            </w:r>
            <w:r>
              <w:t>];</w:t>
            </w:r>
          </w:p>
          <w:p w14:paraId="4594DBF9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rPr>
                <w:color w:val="D69AA7"/>
              </w:rPr>
              <w:t>int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a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/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16</w:t>
            </w:r>
            <w:r>
              <w:t>;</w:t>
            </w:r>
          </w:p>
          <w:p w14:paraId="7AC7CBA6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rPr>
                <w:color w:val="D69AA7"/>
              </w:rPr>
              <w:t>int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b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%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16</w:t>
            </w:r>
            <w:r>
              <w:t>;</w:t>
            </w:r>
          </w:p>
          <w:p w14:paraId="5DDCAA98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rPr>
                <w:color w:val="D6BB9A"/>
              </w:rPr>
              <w:t>str</w:t>
            </w:r>
            <w:r>
              <w:t>.append(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HEX</w:t>
            </w:r>
            <w:r>
              <w:t>[</w:t>
            </w:r>
            <w:r>
              <w:rPr>
                <w:color w:val="D6BB9A"/>
              </w:rPr>
              <w:t>a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75897CD5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    </w:t>
            </w:r>
            <w:r>
              <w:rPr>
                <w:color w:val="D6BB9A"/>
              </w:rPr>
              <w:t>str</w:t>
            </w:r>
            <w:r>
              <w:t>.append(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HEX</w:t>
            </w:r>
            <w:r>
              <w:t>[</w:t>
            </w:r>
            <w:r>
              <w:rPr>
                <w:color w:val="D6BB9A"/>
              </w:rPr>
              <w:t>b</w:t>
            </w:r>
            <w:r>
              <w:t>]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3686DBA2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t>}</w:t>
            </w:r>
          </w:p>
          <w:p w14:paraId="6EA4B130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return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str</w:t>
            </w:r>
            <w:r>
              <w:t>;</w:t>
            </w:r>
          </w:p>
          <w:p w14:paraId="3F2E6863" w14:textId="77777777" w:rsidR="00F27090" w:rsidRDefault="00F27090" w:rsidP="00F27090">
            <w:pPr>
              <w:pStyle w:val="HTML"/>
            </w:pPr>
            <w:r>
              <w:t>}</w:t>
            </w:r>
          </w:p>
          <w:p w14:paraId="726771CF" w14:textId="77777777" w:rsidR="00F27090" w:rsidRDefault="00F27090" w:rsidP="00F27090">
            <w:pPr>
              <w:pStyle w:val="HTML"/>
            </w:pPr>
          </w:p>
          <w:p w14:paraId="0585F5DC" w14:textId="77777777" w:rsidR="00F27090" w:rsidRDefault="00F27090" w:rsidP="00F27090">
            <w:pPr>
              <w:pStyle w:val="HTML"/>
            </w:pPr>
            <w:r>
              <w:rPr>
                <w:i/>
                <w:iCs/>
                <w:color w:val="A8ABB0"/>
              </w:rPr>
              <w:t>/*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Convert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digest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to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string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value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*/</w:t>
            </w:r>
          </w:p>
          <w:p w14:paraId="7F359C82" w14:textId="77777777" w:rsidR="00F27090" w:rsidRDefault="00F27090" w:rsidP="00F27090">
            <w:pPr>
              <w:pStyle w:val="HTML"/>
            </w:pPr>
            <w:r>
              <w:rPr>
                <w:color w:val="FF8080"/>
              </w:rPr>
              <w:t>string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MD5</w:t>
            </w:r>
            <w:r>
              <w:t>::</w:t>
            </w:r>
            <w:r>
              <w:rPr>
                <w:b/>
                <w:bCs/>
              </w:rPr>
              <w:t>toString</w:t>
            </w:r>
            <w:r>
              <w:t>()</w:t>
            </w:r>
          </w:p>
          <w:p w14:paraId="46C23225" w14:textId="77777777" w:rsidR="00F27090" w:rsidRDefault="00F27090" w:rsidP="00F27090">
            <w:pPr>
              <w:pStyle w:val="HTML"/>
            </w:pPr>
            <w:r>
              <w:t>{</w:t>
            </w:r>
          </w:p>
          <w:p w14:paraId="230A864B" w14:textId="77777777" w:rsidR="00F27090" w:rsidRDefault="00F27090" w:rsidP="00F27090">
            <w:pPr>
              <w:pStyle w:val="HTML"/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return</w:t>
            </w:r>
            <w:r>
              <w:rPr>
                <w:color w:val="BEC0C2"/>
              </w:rPr>
              <w:t xml:space="preserve"> </w:t>
            </w:r>
            <w:r>
              <w:t>bytesToHexString(</w:t>
            </w:r>
            <w:r>
              <w:rPr>
                <w:color w:val="BEC0C2"/>
              </w:rPr>
              <w:t xml:space="preserve"> </w:t>
            </w:r>
            <w:r>
              <w:t>digest(),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16</w:t>
            </w:r>
            <w:r>
              <w:rPr>
                <w:color w:val="BEC0C2"/>
              </w:rPr>
              <w:t xml:space="preserve"> </w:t>
            </w:r>
            <w:r>
              <w:t>);</w:t>
            </w:r>
          </w:p>
          <w:p w14:paraId="65CE9E58" w14:textId="77777777" w:rsidR="00F27090" w:rsidRDefault="00F27090" w:rsidP="00F27090">
            <w:pPr>
              <w:pStyle w:val="HTML"/>
            </w:pPr>
            <w:r>
              <w:t>}</w:t>
            </w:r>
          </w:p>
          <w:p w14:paraId="65C4131F" w14:textId="56C014DC" w:rsidR="004D6CAA" w:rsidRPr="004D6CAA" w:rsidRDefault="004D6CAA" w:rsidP="00A40215">
            <w:pPr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</w:tbl>
    <w:p w14:paraId="16128597" w14:textId="0EAC3073" w:rsidR="0091528E" w:rsidRDefault="008F0007" w:rsidP="007A6B2D">
      <w:pPr>
        <w:pStyle w:val="aa"/>
        <w:numPr>
          <w:ilvl w:val="0"/>
          <w:numId w:val="5"/>
        </w:numPr>
        <w:pBdr>
          <w:bottom w:val="single" w:sz="4" w:space="0" w:color="auto"/>
        </w:pBd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测试</w:t>
      </w:r>
    </w:p>
    <w:p w14:paraId="5A6E39A8" w14:textId="5CF37271" w:rsidR="008F0007" w:rsidRPr="00BB2C86" w:rsidRDefault="008F0007" w:rsidP="00BB2C86">
      <w:pPr>
        <w:pStyle w:val="aa"/>
        <w:numPr>
          <w:ilvl w:val="0"/>
          <w:numId w:val="8"/>
        </w:numPr>
        <w:pBdr>
          <w:bottom w:val="single" w:sz="4" w:space="0" w:color="auto"/>
        </w:pBd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BB2C86">
        <w:rPr>
          <w:rFonts w:ascii="Times New Roman" w:hAnsi="Times New Roman" w:cs="Times New Roman" w:hint="eastAsia"/>
          <w:sz w:val="24"/>
          <w:szCs w:val="24"/>
        </w:rPr>
        <w:t>测试</w:t>
      </w:r>
      <w:r w:rsidR="00850BFD">
        <w:rPr>
          <w:rFonts w:ascii="Times New Roman" w:hAnsi="Times New Roman" w:cs="Times New Roman" w:hint="eastAsia"/>
          <w:sz w:val="24"/>
          <w:szCs w:val="24"/>
        </w:rPr>
        <w:t>用例</w:t>
      </w:r>
      <w:r w:rsidRPr="00BB2C86">
        <w:rPr>
          <w:rFonts w:ascii="Times New Roman" w:hAnsi="Times New Roman" w:cs="Times New Roman" w:hint="eastAsia"/>
          <w:sz w:val="24"/>
          <w:szCs w:val="24"/>
        </w:rPr>
        <w:t>1</w:t>
      </w:r>
      <w:r w:rsidRPr="00BB2C86">
        <w:rPr>
          <w:rFonts w:ascii="Times New Roman" w:hAnsi="Times New Roman" w:cs="Times New Roman"/>
          <w:sz w:val="24"/>
          <w:szCs w:val="24"/>
        </w:rPr>
        <w:t>:</w:t>
      </w:r>
      <w:r w:rsidR="00B42A4C" w:rsidRPr="00BB2C86">
        <w:rPr>
          <w:rFonts w:ascii="Times New Roman" w:hAnsi="Times New Roman" w:cs="Times New Roman" w:hint="eastAsia"/>
          <w:sz w:val="24"/>
          <w:szCs w:val="24"/>
        </w:rPr>
        <w:t>在登陆页面输入账号：</w:t>
      </w:r>
      <w:r w:rsidR="00B42A4C" w:rsidRPr="00BB2C86">
        <w:rPr>
          <w:rFonts w:ascii="Times New Roman" w:hAnsi="Times New Roman" w:cs="Times New Roman" w:hint="eastAsia"/>
          <w:sz w:val="24"/>
          <w:szCs w:val="24"/>
        </w:rPr>
        <w:t>wgc</w:t>
      </w:r>
      <w:r w:rsidR="00B42A4C" w:rsidRPr="00BB2C86">
        <w:rPr>
          <w:rFonts w:ascii="Times New Roman" w:hAnsi="Times New Roman" w:cs="Times New Roman"/>
          <w:sz w:val="24"/>
          <w:szCs w:val="24"/>
        </w:rPr>
        <w:t xml:space="preserve"> </w:t>
      </w:r>
      <w:r w:rsidR="00B42A4C" w:rsidRPr="00BB2C86">
        <w:rPr>
          <w:rFonts w:ascii="Times New Roman" w:hAnsi="Times New Roman" w:cs="Times New Roman" w:hint="eastAsia"/>
          <w:sz w:val="24"/>
          <w:szCs w:val="24"/>
        </w:rPr>
        <w:t>密码：</w:t>
      </w:r>
      <w:r w:rsidR="00B42A4C" w:rsidRPr="00BB2C86">
        <w:rPr>
          <w:rFonts w:ascii="Times New Roman" w:hAnsi="Times New Roman" w:cs="Times New Roman" w:hint="eastAsia"/>
          <w:sz w:val="24"/>
          <w:szCs w:val="24"/>
        </w:rPr>
        <w:t>1</w:t>
      </w:r>
      <w:r w:rsidR="00B42A4C" w:rsidRPr="00BB2C86">
        <w:rPr>
          <w:rFonts w:ascii="Times New Roman" w:hAnsi="Times New Roman" w:cs="Times New Roman"/>
          <w:sz w:val="24"/>
          <w:szCs w:val="24"/>
        </w:rPr>
        <w:t>23456</w:t>
      </w:r>
      <w:r w:rsidR="00B42A4C" w:rsidRPr="00BB2C86">
        <w:rPr>
          <w:rFonts w:ascii="Times New Roman" w:hAnsi="Times New Roman" w:cs="Times New Roman" w:hint="eastAsia"/>
          <w:sz w:val="24"/>
          <w:szCs w:val="24"/>
        </w:rPr>
        <w:t>点击注册两次</w:t>
      </w:r>
      <w:r w:rsidR="00BB2C86" w:rsidRPr="00BB2C86">
        <w:rPr>
          <w:rFonts w:ascii="Times New Roman" w:hAnsi="Times New Roman" w:cs="Times New Roman" w:hint="eastAsia"/>
          <w:sz w:val="24"/>
          <w:szCs w:val="24"/>
        </w:rPr>
        <w:t>再点击登陆。</w:t>
      </w:r>
    </w:p>
    <w:p w14:paraId="7FAF93B8" w14:textId="335AE674" w:rsidR="00BB2C86" w:rsidRDefault="00BB2C86" w:rsidP="00BB2C86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输出截图：</w:t>
      </w:r>
    </w:p>
    <w:p w14:paraId="7A503186" w14:textId="04115FDB" w:rsidR="00BB2C86" w:rsidRPr="00BB2C86" w:rsidRDefault="00BB2C86" w:rsidP="00BB2C86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 w:rsidRPr="00BB2C86">
        <w:rPr>
          <w:rFonts w:ascii="Times New Roman" w:hAnsi="Times New Roman" w:cs="Times New Roman"/>
          <w:noProof/>
        </w:rPr>
        <w:drawing>
          <wp:inline distT="0" distB="0" distL="0" distR="0" wp14:anchorId="299712FA" wp14:editId="7E3850EA">
            <wp:extent cx="5274310" cy="4087495"/>
            <wp:effectExtent l="0" t="0" r="0" b="1905"/>
            <wp:docPr id="11" name="图片 1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应用程序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9BFB" w14:textId="60DBA3B5" w:rsidR="0091528E" w:rsidRDefault="00BB2C86" w:rsidP="0091528E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分析：点击第二次时，由于</w:t>
      </w:r>
      <w:r>
        <w:rPr>
          <w:rFonts w:ascii="Times New Roman" w:hAnsi="Times New Roman" w:cs="Times New Roman" w:hint="eastAsia"/>
        </w:rPr>
        <w:t>wgc</w:t>
      </w:r>
      <w:r>
        <w:rPr>
          <w:rFonts w:ascii="Times New Roman" w:hAnsi="Times New Roman" w:cs="Times New Roman" w:hint="eastAsia"/>
        </w:rPr>
        <w:t>这个账户已经创建过了，所以不能再注册，弹出提示框。</w:t>
      </w:r>
    </w:p>
    <w:p w14:paraId="3B96844B" w14:textId="44C4496D" w:rsidR="00BB2C86" w:rsidRDefault="0081581B" w:rsidP="0091528E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 w:rsidRPr="0081581B">
        <w:rPr>
          <w:rFonts w:ascii="Times New Roman" w:hAnsi="Times New Roman" w:cs="Times New Roman"/>
          <w:noProof/>
        </w:rPr>
        <w:drawing>
          <wp:inline distT="0" distB="0" distL="0" distR="0" wp14:anchorId="3941AF31" wp14:editId="4496CA75">
            <wp:extent cx="5274310" cy="4196715"/>
            <wp:effectExtent l="0" t="0" r="0" b="0"/>
            <wp:docPr id="12" name="图片 1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F027" w14:textId="118FF88B" w:rsidR="0081581B" w:rsidRDefault="0081581B" w:rsidP="0091528E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分析：点击登陆，</w:t>
      </w:r>
      <w:r>
        <w:rPr>
          <w:rFonts w:ascii="Times New Roman" w:hAnsi="Times New Roman" w:cs="Times New Roman" w:hint="eastAsia"/>
        </w:rPr>
        <w:t>wgc</w:t>
      </w:r>
      <w:r>
        <w:rPr>
          <w:rFonts w:ascii="Times New Roman" w:hAnsi="Times New Roman" w:cs="Times New Roman" w:hint="eastAsia"/>
        </w:rPr>
        <w:t>成功登陆，显示用户页面。</w:t>
      </w:r>
    </w:p>
    <w:p w14:paraId="0FAB012E" w14:textId="5119A360" w:rsidR="0081581B" w:rsidRPr="00065072" w:rsidRDefault="00850BFD" w:rsidP="00065072">
      <w:pPr>
        <w:pStyle w:val="aa"/>
        <w:numPr>
          <w:ilvl w:val="0"/>
          <w:numId w:val="8"/>
        </w:numPr>
        <w:pBdr>
          <w:bottom w:val="single" w:sz="4" w:space="0" w:color="auto"/>
        </w:pBd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065072">
        <w:rPr>
          <w:rFonts w:ascii="Times New Roman" w:hAnsi="Times New Roman" w:cs="Times New Roman" w:hint="eastAsia"/>
          <w:sz w:val="24"/>
          <w:szCs w:val="24"/>
        </w:rPr>
        <w:t>测试用例</w:t>
      </w:r>
      <w:r w:rsidRPr="00065072">
        <w:rPr>
          <w:rFonts w:ascii="Times New Roman" w:hAnsi="Times New Roman" w:cs="Times New Roman" w:hint="eastAsia"/>
          <w:sz w:val="24"/>
          <w:szCs w:val="24"/>
        </w:rPr>
        <w:t>2</w:t>
      </w:r>
      <w:r w:rsidRPr="00065072">
        <w:rPr>
          <w:rFonts w:ascii="Times New Roman" w:hAnsi="Times New Roman" w:cs="Times New Roman" w:hint="eastAsia"/>
          <w:sz w:val="24"/>
          <w:szCs w:val="24"/>
        </w:rPr>
        <w:t>：账户名：</w:t>
      </w:r>
      <w:r w:rsidRPr="00065072">
        <w:rPr>
          <w:rFonts w:ascii="Times New Roman" w:hAnsi="Times New Roman" w:cs="Times New Roman" w:hint="eastAsia"/>
          <w:sz w:val="24"/>
          <w:szCs w:val="24"/>
        </w:rPr>
        <w:t>wgc</w:t>
      </w:r>
      <w:r w:rsidRPr="00065072">
        <w:rPr>
          <w:rFonts w:ascii="Times New Roman" w:hAnsi="Times New Roman" w:cs="Times New Roman"/>
          <w:sz w:val="24"/>
          <w:szCs w:val="24"/>
        </w:rPr>
        <w:t>1</w:t>
      </w:r>
      <w:r w:rsidRPr="00065072">
        <w:rPr>
          <w:rFonts w:ascii="Times New Roman" w:hAnsi="Times New Roman" w:cs="Times New Roman" w:hint="eastAsia"/>
          <w:sz w:val="24"/>
          <w:szCs w:val="24"/>
        </w:rPr>
        <w:t>，不是信用账户，利率为</w:t>
      </w:r>
      <w:r w:rsidRPr="00065072">
        <w:rPr>
          <w:rFonts w:ascii="Times New Roman" w:hAnsi="Times New Roman" w:cs="Times New Roman" w:hint="eastAsia"/>
          <w:sz w:val="24"/>
          <w:szCs w:val="24"/>
        </w:rPr>
        <w:t>0</w:t>
      </w:r>
      <w:r w:rsidRPr="00065072">
        <w:rPr>
          <w:rFonts w:ascii="Times New Roman" w:hAnsi="Times New Roman" w:cs="Times New Roman"/>
          <w:sz w:val="24"/>
          <w:szCs w:val="24"/>
        </w:rPr>
        <w:t>.015</w:t>
      </w:r>
    </w:p>
    <w:p w14:paraId="6CA6ABCC" w14:textId="5B7E690A" w:rsidR="00065072" w:rsidRPr="00065072" w:rsidRDefault="00065072" w:rsidP="00065072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输出截图：</w:t>
      </w:r>
    </w:p>
    <w:p w14:paraId="38257648" w14:textId="46235BB9" w:rsidR="00850BFD" w:rsidRDefault="00065072" w:rsidP="0091528E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 w:rsidRPr="00065072">
        <w:rPr>
          <w:rFonts w:ascii="Times New Roman" w:hAnsi="Times New Roman" w:cs="Times New Roman"/>
          <w:noProof/>
        </w:rPr>
        <w:drawing>
          <wp:inline distT="0" distB="0" distL="0" distR="0" wp14:anchorId="5582A198" wp14:editId="3EE8626E">
            <wp:extent cx="5274310" cy="3980180"/>
            <wp:effectExtent l="0" t="0" r="0" b="0"/>
            <wp:docPr id="13" name="图片 1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AEE45" w14:textId="4DB55C51" w:rsidR="00065072" w:rsidRDefault="00065072" w:rsidP="0091528E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分析：如图所示，创建了</w:t>
      </w:r>
      <w:r>
        <w:rPr>
          <w:rFonts w:ascii="Times New Roman" w:hAnsi="Times New Roman" w:cs="Times New Roman" w:hint="eastAsia"/>
        </w:rPr>
        <w:t>wgc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 w:hint="eastAsia"/>
        </w:rPr>
        <w:t>的储蓄账户。</w:t>
      </w:r>
    </w:p>
    <w:p w14:paraId="340D32C2" w14:textId="06542F9B" w:rsidR="00065072" w:rsidRPr="00945558" w:rsidRDefault="00065072" w:rsidP="00945558">
      <w:pPr>
        <w:pStyle w:val="aa"/>
        <w:numPr>
          <w:ilvl w:val="0"/>
          <w:numId w:val="8"/>
        </w:numPr>
        <w:pBdr>
          <w:bottom w:val="single" w:sz="4" w:space="0" w:color="auto"/>
        </w:pBd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945558">
        <w:rPr>
          <w:rFonts w:ascii="Times New Roman" w:hAnsi="Times New Roman" w:cs="Times New Roman" w:hint="eastAsia"/>
          <w:sz w:val="24"/>
          <w:szCs w:val="24"/>
        </w:rPr>
        <w:t>测试用例</w:t>
      </w:r>
      <w:r w:rsidRPr="00945558">
        <w:rPr>
          <w:rFonts w:ascii="Times New Roman" w:hAnsi="Times New Roman" w:cs="Times New Roman" w:hint="eastAsia"/>
          <w:sz w:val="24"/>
          <w:szCs w:val="24"/>
        </w:rPr>
        <w:t>3</w:t>
      </w:r>
      <w:r w:rsidRPr="00945558">
        <w:rPr>
          <w:rFonts w:ascii="Times New Roman" w:hAnsi="Times New Roman" w:cs="Times New Roman"/>
          <w:sz w:val="24"/>
          <w:szCs w:val="24"/>
        </w:rPr>
        <w:t>:</w:t>
      </w:r>
      <w:r w:rsidRPr="00945558">
        <w:rPr>
          <w:rFonts w:ascii="Times New Roman" w:hAnsi="Times New Roman" w:cs="Times New Roman" w:hint="eastAsia"/>
          <w:sz w:val="24"/>
          <w:szCs w:val="24"/>
        </w:rPr>
        <w:t>账户名</w:t>
      </w:r>
      <w:r w:rsidR="00F40E61" w:rsidRPr="00945558">
        <w:rPr>
          <w:rFonts w:ascii="Times New Roman" w:hAnsi="Times New Roman" w:cs="Times New Roman" w:hint="eastAsia"/>
          <w:sz w:val="24"/>
          <w:szCs w:val="24"/>
        </w:rPr>
        <w:t>：</w:t>
      </w:r>
      <w:r w:rsidR="00F40E61" w:rsidRPr="00945558">
        <w:rPr>
          <w:rFonts w:ascii="Times New Roman" w:hAnsi="Times New Roman" w:cs="Times New Roman" w:hint="eastAsia"/>
          <w:sz w:val="24"/>
          <w:szCs w:val="24"/>
        </w:rPr>
        <w:t>wgc</w:t>
      </w:r>
      <w:r w:rsidR="00F40E61" w:rsidRPr="00945558">
        <w:rPr>
          <w:rFonts w:ascii="Times New Roman" w:hAnsi="Times New Roman" w:cs="Times New Roman"/>
          <w:sz w:val="24"/>
          <w:szCs w:val="24"/>
        </w:rPr>
        <w:t xml:space="preserve">2 </w:t>
      </w:r>
      <w:r w:rsidR="00F40E61" w:rsidRPr="00945558">
        <w:rPr>
          <w:rFonts w:ascii="Times New Roman" w:hAnsi="Times New Roman" w:cs="Times New Roman" w:hint="eastAsia"/>
          <w:sz w:val="24"/>
          <w:szCs w:val="24"/>
        </w:rPr>
        <w:t>是信用账户，利率为</w:t>
      </w:r>
      <w:r w:rsidR="00F40E61" w:rsidRPr="00945558">
        <w:rPr>
          <w:rFonts w:ascii="Times New Roman" w:hAnsi="Times New Roman" w:cs="Times New Roman" w:hint="eastAsia"/>
          <w:sz w:val="24"/>
          <w:szCs w:val="24"/>
        </w:rPr>
        <w:t>0</w:t>
      </w:r>
      <w:r w:rsidR="00F40E61" w:rsidRPr="00945558">
        <w:rPr>
          <w:rFonts w:ascii="Times New Roman" w:hAnsi="Times New Roman" w:cs="Times New Roman"/>
          <w:sz w:val="24"/>
          <w:szCs w:val="24"/>
        </w:rPr>
        <w:t xml:space="preserve">.1 </w:t>
      </w:r>
      <w:r w:rsidR="00F40E61" w:rsidRPr="00945558">
        <w:rPr>
          <w:rFonts w:ascii="Times New Roman" w:hAnsi="Times New Roman" w:cs="Times New Roman" w:hint="eastAsia"/>
          <w:sz w:val="24"/>
          <w:szCs w:val="24"/>
        </w:rPr>
        <w:t>透支额度</w:t>
      </w:r>
      <w:r w:rsidR="00F40E61" w:rsidRPr="00945558">
        <w:rPr>
          <w:rFonts w:ascii="Times New Roman" w:hAnsi="Times New Roman" w:cs="Times New Roman" w:hint="eastAsia"/>
          <w:sz w:val="24"/>
          <w:szCs w:val="24"/>
        </w:rPr>
        <w:t>1</w:t>
      </w:r>
      <w:r w:rsidR="00F40E61" w:rsidRPr="00945558">
        <w:rPr>
          <w:rFonts w:ascii="Times New Roman" w:hAnsi="Times New Roman" w:cs="Times New Roman"/>
          <w:sz w:val="24"/>
          <w:szCs w:val="24"/>
        </w:rPr>
        <w:t>14514</w:t>
      </w:r>
      <w:r w:rsidR="00F40E61" w:rsidRPr="00945558">
        <w:rPr>
          <w:rFonts w:ascii="Times New Roman" w:hAnsi="Times New Roman" w:cs="Times New Roman" w:hint="eastAsia"/>
          <w:sz w:val="24"/>
          <w:szCs w:val="24"/>
        </w:rPr>
        <w:t>元，年费为</w:t>
      </w:r>
      <w:r w:rsidR="00F40E61" w:rsidRPr="00945558">
        <w:rPr>
          <w:rFonts w:ascii="Times New Roman" w:hAnsi="Times New Roman" w:cs="Times New Roman" w:hint="eastAsia"/>
          <w:sz w:val="24"/>
          <w:szCs w:val="24"/>
        </w:rPr>
        <w:t>1</w:t>
      </w:r>
      <w:r w:rsidR="00F40E61" w:rsidRPr="00945558">
        <w:rPr>
          <w:rFonts w:ascii="Times New Roman" w:hAnsi="Times New Roman" w:cs="Times New Roman"/>
          <w:sz w:val="24"/>
          <w:szCs w:val="24"/>
        </w:rPr>
        <w:t>00</w:t>
      </w:r>
      <w:r w:rsidR="00F40E61" w:rsidRPr="00945558">
        <w:rPr>
          <w:rFonts w:ascii="Times New Roman" w:hAnsi="Times New Roman" w:cs="Times New Roman" w:hint="eastAsia"/>
          <w:sz w:val="24"/>
          <w:szCs w:val="24"/>
        </w:rPr>
        <w:t>元</w:t>
      </w:r>
    </w:p>
    <w:p w14:paraId="0810C4A2" w14:textId="3D85C295" w:rsidR="00945558" w:rsidRDefault="00945558" w:rsidP="00945558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输出截图：</w:t>
      </w:r>
    </w:p>
    <w:p w14:paraId="7C4B423C" w14:textId="0FB4D052" w:rsidR="00945558" w:rsidRDefault="00945558" w:rsidP="00945558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 w:rsidRPr="00945558">
        <w:rPr>
          <w:rFonts w:ascii="Times New Roman" w:hAnsi="Times New Roman" w:cs="Times New Roman"/>
          <w:noProof/>
        </w:rPr>
        <w:drawing>
          <wp:inline distT="0" distB="0" distL="0" distR="0" wp14:anchorId="26A882ED" wp14:editId="1891E64B">
            <wp:extent cx="5274310" cy="3633470"/>
            <wp:effectExtent l="0" t="0" r="0" b="0"/>
            <wp:docPr id="14" name="图片 1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应用程序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7E93" w14:textId="77DA9E41" w:rsidR="00945558" w:rsidRDefault="00945558" w:rsidP="00945558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分析：如图所示，</w:t>
      </w:r>
      <w:r>
        <w:rPr>
          <w:rFonts w:ascii="Times New Roman" w:hAnsi="Times New Roman" w:cs="Times New Roman" w:hint="eastAsia"/>
        </w:rPr>
        <w:t>wgc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 w:hint="eastAsia"/>
        </w:rPr>
        <w:t>账号已创建</w:t>
      </w:r>
    </w:p>
    <w:p w14:paraId="33D1D13B" w14:textId="019ABE24" w:rsidR="00945558" w:rsidRPr="00D94677" w:rsidRDefault="00945558" w:rsidP="00D94677">
      <w:pPr>
        <w:pStyle w:val="aa"/>
        <w:numPr>
          <w:ilvl w:val="0"/>
          <w:numId w:val="8"/>
        </w:numPr>
        <w:pBdr>
          <w:bottom w:val="single" w:sz="4" w:space="0" w:color="auto"/>
        </w:pBd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D94677">
        <w:rPr>
          <w:rFonts w:ascii="Times New Roman" w:hAnsi="Times New Roman" w:cs="Times New Roman" w:hint="eastAsia"/>
          <w:sz w:val="24"/>
          <w:szCs w:val="24"/>
        </w:rPr>
        <w:t>测试用例</w:t>
      </w:r>
      <w:r w:rsidRPr="00D94677">
        <w:rPr>
          <w:rFonts w:ascii="Times New Roman" w:hAnsi="Times New Roman" w:cs="Times New Roman"/>
          <w:sz w:val="24"/>
          <w:szCs w:val="24"/>
        </w:rPr>
        <w:t>4:</w:t>
      </w:r>
      <w:r w:rsidRPr="00D94677">
        <w:rPr>
          <w:rFonts w:ascii="Times New Roman" w:hAnsi="Times New Roman" w:cs="Times New Roman" w:hint="eastAsia"/>
          <w:sz w:val="24"/>
          <w:szCs w:val="24"/>
        </w:rPr>
        <w:t>再输入一个同名的</w:t>
      </w:r>
      <w:r w:rsidRPr="00D94677">
        <w:rPr>
          <w:rFonts w:ascii="Times New Roman" w:hAnsi="Times New Roman" w:cs="Times New Roman" w:hint="eastAsia"/>
          <w:sz w:val="24"/>
          <w:szCs w:val="24"/>
        </w:rPr>
        <w:t>wgc</w:t>
      </w:r>
      <w:r w:rsidRPr="00D94677">
        <w:rPr>
          <w:rFonts w:ascii="Times New Roman" w:hAnsi="Times New Roman" w:cs="Times New Roman"/>
          <w:sz w:val="24"/>
          <w:szCs w:val="24"/>
        </w:rPr>
        <w:t>1</w:t>
      </w:r>
      <w:r w:rsidRPr="00D94677">
        <w:rPr>
          <w:rFonts w:ascii="Times New Roman" w:hAnsi="Times New Roman" w:cs="Times New Roman" w:hint="eastAsia"/>
          <w:sz w:val="24"/>
          <w:szCs w:val="24"/>
        </w:rPr>
        <w:t>账号</w:t>
      </w:r>
      <w:r w:rsidR="00D94677" w:rsidRPr="00D94677">
        <w:rPr>
          <w:rFonts w:ascii="Times New Roman" w:hAnsi="Times New Roman" w:cs="Times New Roman" w:hint="eastAsia"/>
          <w:sz w:val="24"/>
          <w:szCs w:val="24"/>
        </w:rPr>
        <w:t>，点击“创建账户”。</w:t>
      </w:r>
    </w:p>
    <w:p w14:paraId="0AC9FA7A" w14:textId="73943230" w:rsidR="00D94677" w:rsidRDefault="00D94677" w:rsidP="00D94677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输出截图：</w:t>
      </w:r>
    </w:p>
    <w:p w14:paraId="0F565A95" w14:textId="7D7AFF18" w:rsidR="00D94677" w:rsidRDefault="00D94677" w:rsidP="00D94677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  <w:b/>
          <w:bCs/>
        </w:rPr>
      </w:pPr>
      <w:r w:rsidRPr="00D94677">
        <w:rPr>
          <w:rFonts w:ascii="Times New Roman" w:hAnsi="Times New Roman" w:cs="Times New Roman"/>
          <w:noProof/>
        </w:rPr>
        <w:drawing>
          <wp:inline distT="0" distB="0" distL="0" distR="0" wp14:anchorId="414ADAAA" wp14:editId="4FC31181">
            <wp:extent cx="5274310" cy="3975100"/>
            <wp:effectExtent l="0" t="0" r="0" b="0"/>
            <wp:docPr id="15" name="图片 1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应用程序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445F" w14:textId="770E2BBD" w:rsidR="00D94677" w:rsidRDefault="00D94677" w:rsidP="00D94677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 w:rsidRPr="00D94677">
        <w:rPr>
          <w:rFonts w:ascii="Times New Roman" w:hAnsi="Times New Roman" w:cs="Times New Roman" w:hint="eastAsia"/>
        </w:rPr>
        <w:t>分析</w:t>
      </w:r>
      <w:r>
        <w:rPr>
          <w:rFonts w:ascii="Times New Roman" w:hAnsi="Times New Roman" w:cs="Times New Roman" w:hint="eastAsia"/>
        </w:rPr>
        <w:t>：由于系统中有重名账户，弹出提示框</w:t>
      </w:r>
    </w:p>
    <w:p w14:paraId="20A01895" w14:textId="493C664F" w:rsidR="00D94677" w:rsidRPr="000B3BEC" w:rsidRDefault="00D94677" w:rsidP="000B3BEC">
      <w:pPr>
        <w:pStyle w:val="aa"/>
        <w:numPr>
          <w:ilvl w:val="0"/>
          <w:numId w:val="8"/>
        </w:numPr>
        <w:pBdr>
          <w:bottom w:val="single" w:sz="4" w:space="0" w:color="auto"/>
        </w:pBd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0B3BEC">
        <w:rPr>
          <w:rFonts w:ascii="Times New Roman" w:hAnsi="Times New Roman" w:cs="Times New Roman" w:hint="eastAsia"/>
          <w:sz w:val="24"/>
          <w:szCs w:val="24"/>
        </w:rPr>
        <w:t>测试用例</w:t>
      </w:r>
      <w:r w:rsidRPr="000B3BEC">
        <w:rPr>
          <w:rFonts w:ascii="Times New Roman" w:hAnsi="Times New Roman" w:cs="Times New Roman" w:hint="eastAsia"/>
          <w:sz w:val="24"/>
          <w:szCs w:val="24"/>
        </w:rPr>
        <w:t>5</w:t>
      </w:r>
      <w:r w:rsidRPr="000B3BEC">
        <w:rPr>
          <w:rFonts w:ascii="Times New Roman" w:hAnsi="Times New Roman" w:cs="Times New Roman"/>
          <w:sz w:val="24"/>
          <w:szCs w:val="24"/>
        </w:rPr>
        <w:t>:</w:t>
      </w:r>
      <w:r w:rsidR="000B3BEC" w:rsidRPr="000B3BEC">
        <w:rPr>
          <w:rFonts w:ascii="Times New Roman" w:hAnsi="Times New Roman" w:cs="Times New Roman" w:hint="eastAsia"/>
          <w:sz w:val="24"/>
          <w:szCs w:val="24"/>
        </w:rPr>
        <w:t>存钱账户名：</w:t>
      </w:r>
      <w:r w:rsidR="000B3BEC" w:rsidRPr="000B3BEC">
        <w:rPr>
          <w:rFonts w:ascii="Times New Roman" w:hAnsi="Times New Roman" w:cs="Times New Roman" w:hint="eastAsia"/>
          <w:sz w:val="24"/>
          <w:szCs w:val="24"/>
        </w:rPr>
        <w:t>wgc</w:t>
      </w:r>
      <w:r w:rsidR="000B3BEC" w:rsidRPr="000B3BEC">
        <w:rPr>
          <w:rFonts w:ascii="Times New Roman" w:hAnsi="Times New Roman" w:cs="Times New Roman"/>
          <w:sz w:val="24"/>
          <w:szCs w:val="24"/>
        </w:rPr>
        <w:t>1</w:t>
      </w:r>
      <w:r w:rsidR="000B3BEC" w:rsidRPr="000B3BEC">
        <w:rPr>
          <w:rFonts w:ascii="Times New Roman" w:hAnsi="Times New Roman" w:cs="Times New Roman" w:hint="eastAsia"/>
          <w:sz w:val="24"/>
          <w:szCs w:val="24"/>
        </w:rPr>
        <w:t>，存钱金额</w:t>
      </w:r>
      <w:r w:rsidR="000B3BEC" w:rsidRPr="000B3BEC">
        <w:rPr>
          <w:rFonts w:ascii="Times New Roman" w:hAnsi="Times New Roman" w:cs="Times New Roman" w:hint="eastAsia"/>
          <w:sz w:val="24"/>
          <w:szCs w:val="24"/>
        </w:rPr>
        <w:t>1</w:t>
      </w:r>
      <w:r w:rsidR="000B3BEC" w:rsidRPr="000B3BEC">
        <w:rPr>
          <w:rFonts w:ascii="Times New Roman" w:hAnsi="Times New Roman" w:cs="Times New Roman"/>
          <w:sz w:val="24"/>
          <w:szCs w:val="24"/>
        </w:rPr>
        <w:t>14514</w:t>
      </w:r>
      <w:r w:rsidR="000B3BEC" w:rsidRPr="000B3BEC">
        <w:rPr>
          <w:rFonts w:ascii="Times New Roman" w:hAnsi="Times New Roman" w:cs="Times New Roman" w:hint="eastAsia"/>
          <w:sz w:val="24"/>
          <w:szCs w:val="24"/>
        </w:rPr>
        <w:t>，存钱原因：</w:t>
      </w:r>
      <w:r w:rsidR="000B3BEC" w:rsidRPr="000B3BEC">
        <w:rPr>
          <w:rFonts w:ascii="Times New Roman" w:hAnsi="Times New Roman" w:cs="Times New Roman" w:hint="eastAsia"/>
          <w:sz w:val="24"/>
          <w:szCs w:val="24"/>
        </w:rPr>
        <w:t>hello</w:t>
      </w:r>
      <w:r w:rsidR="000B3BEC" w:rsidRPr="000B3BEC">
        <w:rPr>
          <w:rFonts w:ascii="Times New Roman" w:hAnsi="Times New Roman" w:cs="Times New Roman" w:hint="eastAsia"/>
          <w:sz w:val="24"/>
          <w:szCs w:val="24"/>
        </w:rPr>
        <w:t>，点击存钱。</w:t>
      </w:r>
    </w:p>
    <w:p w14:paraId="53D5B98E" w14:textId="64F47DAD" w:rsidR="000B3BEC" w:rsidRDefault="000B3BEC" w:rsidP="000B3BEC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输出截图</w:t>
      </w:r>
      <w:r w:rsidR="002D77E9">
        <w:rPr>
          <w:rFonts w:ascii="Times New Roman" w:hAnsi="Times New Roman" w:cs="Times New Roman" w:hint="eastAsia"/>
        </w:rPr>
        <w:t>：</w:t>
      </w:r>
    </w:p>
    <w:p w14:paraId="41813D5E" w14:textId="337AC267" w:rsidR="002D77E9" w:rsidRDefault="002D77E9" w:rsidP="000B3BEC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 w:rsidRPr="002D77E9">
        <w:rPr>
          <w:rFonts w:ascii="Times New Roman" w:hAnsi="Times New Roman" w:cs="Times New Roman"/>
          <w:noProof/>
        </w:rPr>
        <w:drawing>
          <wp:inline distT="0" distB="0" distL="0" distR="0" wp14:anchorId="0780CB34" wp14:editId="06DF52A5">
            <wp:extent cx="5274310" cy="3635375"/>
            <wp:effectExtent l="0" t="0" r="0" b="0"/>
            <wp:docPr id="16" name="图片 1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1FF1" w14:textId="3A754D0A" w:rsidR="002D77E9" w:rsidRDefault="002D77E9" w:rsidP="000B3BEC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分析：如图。</w:t>
      </w:r>
    </w:p>
    <w:p w14:paraId="03D3F9C1" w14:textId="7B9BA0D0" w:rsidR="002D77E9" w:rsidRPr="002D77E9" w:rsidRDefault="002D77E9" w:rsidP="002D77E9">
      <w:pPr>
        <w:pStyle w:val="aa"/>
        <w:numPr>
          <w:ilvl w:val="0"/>
          <w:numId w:val="8"/>
        </w:numPr>
        <w:pBdr>
          <w:bottom w:val="single" w:sz="4" w:space="0" w:color="auto"/>
        </w:pBd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2D77E9">
        <w:rPr>
          <w:rFonts w:ascii="Times New Roman" w:hAnsi="Times New Roman" w:cs="Times New Roman" w:hint="eastAsia"/>
          <w:sz w:val="24"/>
          <w:szCs w:val="24"/>
        </w:rPr>
        <w:t>测试用例</w:t>
      </w:r>
      <w:r w:rsidRPr="002D77E9">
        <w:rPr>
          <w:rFonts w:ascii="Times New Roman" w:hAnsi="Times New Roman" w:cs="Times New Roman" w:hint="eastAsia"/>
          <w:sz w:val="24"/>
          <w:szCs w:val="24"/>
        </w:rPr>
        <w:t>6</w:t>
      </w:r>
      <w:r w:rsidRPr="002D77E9">
        <w:rPr>
          <w:rFonts w:ascii="Times New Roman" w:hAnsi="Times New Roman" w:cs="Times New Roman"/>
          <w:sz w:val="24"/>
          <w:szCs w:val="24"/>
        </w:rPr>
        <w:t>:</w:t>
      </w:r>
      <w:r w:rsidRPr="002D77E9">
        <w:rPr>
          <w:rFonts w:ascii="Times New Roman" w:hAnsi="Times New Roman" w:cs="Times New Roman" w:hint="eastAsia"/>
          <w:sz w:val="24"/>
          <w:szCs w:val="24"/>
        </w:rPr>
        <w:t>存钱账户名：</w:t>
      </w:r>
      <w:r w:rsidRPr="002D77E9">
        <w:rPr>
          <w:rFonts w:ascii="Times New Roman" w:hAnsi="Times New Roman" w:cs="Times New Roman" w:hint="eastAsia"/>
          <w:sz w:val="24"/>
          <w:szCs w:val="24"/>
        </w:rPr>
        <w:t>wgc</w:t>
      </w:r>
      <w:r w:rsidRPr="002D77E9">
        <w:rPr>
          <w:rFonts w:ascii="Times New Roman" w:hAnsi="Times New Roman" w:cs="Times New Roman"/>
          <w:sz w:val="24"/>
          <w:szCs w:val="24"/>
        </w:rPr>
        <w:t>1</w:t>
      </w:r>
      <w:r w:rsidRPr="002D77E9">
        <w:rPr>
          <w:rFonts w:ascii="Times New Roman" w:hAnsi="Times New Roman" w:cs="Times New Roman" w:hint="eastAsia"/>
          <w:sz w:val="24"/>
          <w:szCs w:val="24"/>
        </w:rPr>
        <w:t>，存钱金额：</w:t>
      </w:r>
      <w:r w:rsidRPr="002D77E9">
        <w:rPr>
          <w:rFonts w:ascii="Times New Roman" w:hAnsi="Times New Roman" w:cs="Times New Roman" w:hint="eastAsia"/>
          <w:sz w:val="24"/>
          <w:szCs w:val="24"/>
        </w:rPr>
        <w:t>2</w:t>
      </w:r>
      <w:r w:rsidRPr="002D77E9">
        <w:rPr>
          <w:rFonts w:ascii="Times New Roman" w:hAnsi="Times New Roman" w:cs="Times New Roman"/>
          <w:sz w:val="24"/>
          <w:szCs w:val="24"/>
        </w:rPr>
        <w:t>3333</w:t>
      </w:r>
      <w:r w:rsidRPr="002D77E9">
        <w:rPr>
          <w:rFonts w:ascii="Times New Roman" w:hAnsi="Times New Roman" w:cs="Times New Roman" w:hint="eastAsia"/>
          <w:sz w:val="24"/>
          <w:szCs w:val="24"/>
        </w:rPr>
        <w:t>，存钱原因：</w:t>
      </w:r>
      <w:r w:rsidRPr="002D77E9">
        <w:rPr>
          <w:rFonts w:ascii="Times New Roman" w:hAnsi="Times New Roman" w:cs="Times New Roman" w:hint="eastAsia"/>
          <w:sz w:val="24"/>
          <w:szCs w:val="24"/>
        </w:rPr>
        <w:t>world</w:t>
      </w:r>
      <w:r w:rsidRPr="002D77E9">
        <w:rPr>
          <w:rFonts w:ascii="Times New Roman" w:hAnsi="Times New Roman" w:cs="Times New Roman" w:hint="eastAsia"/>
          <w:sz w:val="24"/>
          <w:szCs w:val="24"/>
        </w:rPr>
        <w:t>。点击存钱</w:t>
      </w:r>
    </w:p>
    <w:p w14:paraId="3FD5794F" w14:textId="1C3BF039" w:rsidR="002D77E9" w:rsidRDefault="00364FAB" w:rsidP="002D77E9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 w:rsidRPr="00364FAB">
        <w:rPr>
          <w:rFonts w:ascii="Times New Roman" w:hAnsi="Times New Roman" w:cs="Times New Roman"/>
          <w:noProof/>
        </w:rPr>
        <w:drawing>
          <wp:inline distT="0" distB="0" distL="0" distR="0" wp14:anchorId="427B8855" wp14:editId="5F13C7D9">
            <wp:extent cx="5274310" cy="3781425"/>
            <wp:effectExtent l="0" t="0" r="0" b="3175"/>
            <wp:docPr id="17" name="图片 17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F0BD" w14:textId="26D63852" w:rsidR="00364FAB" w:rsidRDefault="00364FAB" w:rsidP="002D77E9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分析：如图。</w:t>
      </w:r>
    </w:p>
    <w:p w14:paraId="1B4AA971" w14:textId="3500436D" w:rsidR="00364FAB" w:rsidRPr="00364FAB" w:rsidRDefault="00364FAB" w:rsidP="00364FAB">
      <w:pPr>
        <w:pStyle w:val="aa"/>
        <w:numPr>
          <w:ilvl w:val="0"/>
          <w:numId w:val="8"/>
        </w:numPr>
        <w:pBdr>
          <w:bottom w:val="single" w:sz="4" w:space="0" w:color="auto"/>
        </w:pBd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364FAB">
        <w:rPr>
          <w:rFonts w:ascii="Times New Roman" w:hAnsi="Times New Roman" w:cs="Times New Roman" w:hint="eastAsia"/>
          <w:sz w:val="24"/>
          <w:szCs w:val="24"/>
        </w:rPr>
        <w:t>测试用例</w:t>
      </w:r>
      <w:r w:rsidRPr="00364FAB">
        <w:rPr>
          <w:rFonts w:ascii="Times New Roman" w:hAnsi="Times New Roman" w:cs="Times New Roman"/>
          <w:sz w:val="24"/>
          <w:szCs w:val="24"/>
        </w:rPr>
        <w:t>7:</w:t>
      </w:r>
      <w:r w:rsidRPr="00364FAB">
        <w:rPr>
          <w:rFonts w:ascii="Times New Roman" w:hAnsi="Times New Roman" w:cs="Times New Roman" w:hint="eastAsia"/>
          <w:sz w:val="24"/>
          <w:szCs w:val="24"/>
        </w:rPr>
        <w:t>从</w:t>
      </w:r>
      <w:r w:rsidRPr="00364FAB">
        <w:rPr>
          <w:rFonts w:ascii="Times New Roman" w:hAnsi="Times New Roman" w:cs="Times New Roman" w:hint="eastAsia"/>
          <w:sz w:val="24"/>
          <w:szCs w:val="24"/>
        </w:rPr>
        <w:t>wgc</w:t>
      </w:r>
      <w:r w:rsidRPr="00364FAB">
        <w:rPr>
          <w:rFonts w:ascii="Times New Roman" w:hAnsi="Times New Roman" w:cs="Times New Roman"/>
          <w:sz w:val="24"/>
          <w:szCs w:val="24"/>
        </w:rPr>
        <w:t>1</w:t>
      </w:r>
      <w:r w:rsidRPr="00364FAB">
        <w:rPr>
          <w:rFonts w:ascii="Times New Roman" w:hAnsi="Times New Roman" w:cs="Times New Roman" w:hint="eastAsia"/>
          <w:sz w:val="24"/>
          <w:szCs w:val="24"/>
        </w:rPr>
        <w:t>取</w:t>
      </w:r>
      <w:r w:rsidRPr="00364FAB">
        <w:rPr>
          <w:rFonts w:ascii="Times New Roman" w:hAnsi="Times New Roman" w:cs="Times New Roman"/>
          <w:sz w:val="24"/>
          <w:szCs w:val="24"/>
        </w:rPr>
        <w:t>4000</w:t>
      </w:r>
      <w:r w:rsidRPr="00364FAB">
        <w:rPr>
          <w:rFonts w:ascii="Times New Roman" w:hAnsi="Times New Roman" w:cs="Times New Roman" w:hint="eastAsia"/>
          <w:sz w:val="24"/>
          <w:szCs w:val="24"/>
        </w:rPr>
        <w:t>元，原因，</w:t>
      </w:r>
      <w:r w:rsidRPr="00364FAB">
        <w:rPr>
          <w:rFonts w:ascii="Times New Roman" w:hAnsi="Times New Roman" w:cs="Times New Roman" w:hint="eastAsia"/>
          <w:sz w:val="24"/>
          <w:szCs w:val="24"/>
        </w:rPr>
        <w:t>buy</w:t>
      </w:r>
      <w:r w:rsidRPr="00364FAB">
        <w:rPr>
          <w:rFonts w:ascii="Times New Roman" w:hAnsi="Times New Roman" w:cs="Times New Roman"/>
          <w:sz w:val="24"/>
          <w:szCs w:val="24"/>
        </w:rPr>
        <w:t xml:space="preserve"> </w:t>
      </w:r>
      <w:r w:rsidRPr="00364FAB">
        <w:rPr>
          <w:rFonts w:ascii="Times New Roman" w:hAnsi="Times New Roman" w:cs="Times New Roman" w:hint="eastAsia"/>
          <w:sz w:val="24"/>
          <w:szCs w:val="24"/>
        </w:rPr>
        <w:t>a</w:t>
      </w:r>
      <w:r w:rsidRPr="00364FAB">
        <w:rPr>
          <w:rFonts w:ascii="Times New Roman" w:hAnsi="Times New Roman" w:cs="Times New Roman"/>
          <w:sz w:val="24"/>
          <w:szCs w:val="24"/>
        </w:rPr>
        <w:t xml:space="preserve"> </w:t>
      </w:r>
      <w:r w:rsidRPr="00364FAB">
        <w:rPr>
          <w:rFonts w:ascii="Times New Roman" w:hAnsi="Times New Roman" w:cs="Times New Roman" w:hint="eastAsia"/>
          <w:sz w:val="24"/>
          <w:szCs w:val="24"/>
        </w:rPr>
        <w:t>company</w:t>
      </w:r>
    </w:p>
    <w:p w14:paraId="08A820D5" w14:textId="1E6FD673" w:rsidR="00364FAB" w:rsidRDefault="00364FAB" w:rsidP="00364FAB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输出截图：</w:t>
      </w:r>
    </w:p>
    <w:p w14:paraId="641CE06C" w14:textId="5E5918DD" w:rsidR="00F0543F" w:rsidRDefault="00F0543F" w:rsidP="00364FAB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 w:rsidRPr="00F0543F">
        <w:rPr>
          <w:rFonts w:ascii="Times New Roman" w:hAnsi="Times New Roman" w:cs="Times New Roman"/>
          <w:noProof/>
        </w:rPr>
        <w:drawing>
          <wp:inline distT="0" distB="0" distL="0" distR="0" wp14:anchorId="1B1BC9AD" wp14:editId="4E0AD9BA">
            <wp:extent cx="5274310" cy="3884295"/>
            <wp:effectExtent l="0" t="0" r="0" b="1905"/>
            <wp:docPr id="18" name="图片 1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99EF" w14:textId="695FC799" w:rsidR="00F0543F" w:rsidRDefault="00F0543F" w:rsidP="00364FAB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分析：如图。</w:t>
      </w:r>
    </w:p>
    <w:p w14:paraId="36E07010" w14:textId="582DACD7" w:rsidR="00F0543F" w:rsidRPr="00F0543F" w:rsidRDefault="00F0543F" w:rsidP="00F0543F">
      <w:pPr>
        <w:pStyle w:val="aa"/>
        <w:numPr>
          <w:ilvl w:val="0"/>
          <w:numId w:val="8"/>
        </w:numPr>
        <w:pBdr>
          <w:bottom w:val="single" w:sz="4" w:space="0" w:color="auto"/>
        </w:pBd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F0543F">
        <w:rPr>
          <w:rFonts w:ascii="Times New Roman" w:hAnsi="Times New Roman" w:cs="Times New Roman" w:hint="eastAsia"/>
          <w:sz w:val="24"/>
          <w:szCs w:val="24"/>
        </w:rPr>
        <w:t>测试用例</w:t>
      </w:r>
      <w:r w:rsidRPr="00F0543F">
        <w:rPr>
          <w:rFonts w:ascii="Times New Roman" w:hAnsi="Times New Roman" w:cs="Times New Roman"/>
          <w:sz w:val="24"/>
          <w:szCs w:val="24"/>
        </w:rPr>
        <w:t>8:</w:t>
      </w:r>
      <w:r w:rsidRPr="00F0543F">
        <w:rPr>
          <w:rFonts w:ascii="Times New Roman" w:hAnsi="Times New Roman" w:cs="Times New Roman" w:hint="eastAsia"/>
          <w:sz w:val="24"/>
          <w:szCs w:val="24"/>
        </w:rPr>
        <w:t>从</w:t>
      </w:r>
      <w:r w:rsidRPr="00F0543F">
        <w:rPr>
          <w:rFonts w:ascii="Times New Roman" w:hAnsi="Times New Roman" w:cs="Times New Roman" w:hint="eastAsia"/>
          <w:sz w:val="24"/>
          <w:szCs w:val="24"/>
        </w:rPr>
        <w:t>wgc</w:t>
      </w:r>
      <w:r w:rsidRPr="00F0543F">
        <w:rPr>
          <w:rFonts w:ascii="Times New Roman" w:hAnsi="Times New Roman" w:cs="Times New Roman"/>
          <w:sz w:val="24"/>
          <w:szCs w:val="24"/>
        </w:rPr>
        <w:t>2</w:t>
      </w:r>
      <w:r w:rsidRPr="00F0543F">
        <w:rPr>
          <w:rFonts w:ascii="Times New Roman" w:hAnsi="Times New Roman" w:cs="Times New Roman" w:hint="eastAsia"/>
          <w:sz w:val="24"/>
          <w:szCs w:val="24"/>
        </w:rPr>
        <w:t>账户取</w:t>
      </w:r>
      <w:r w:rsidRPr="00F0543F">
        <w:rPr>
          <w:rFonts w:ascii="Times New Roman" w:hAnsi="Times New Roman" w:cs="Times New Roman" w:hint="eastAsia"/>
          <w:sz w:val="24"/>
          <w:szCs w:val="24"/>
        </w:rPr>
        <w:t>5</w:t>
      </w:r>
      <w:r w:rsidRPr="00F0543F">
        <w:rPr>
          <w:rFonts w:ascii="Times New Roman" w:hAnsi="Times New Roman" w:cs="Times New Roman"/>
          <w:sz w:val="24"/>
          <w:szCs w:val="24"/>
        </w:rPr>
        <w:t>00000</w:t>
      </w:r>
      <w:r w:rsidRPr="00F0543F">
        <w:rPr>
          <w:rFonts w:ascii="Times New Roman" w:hAnsi="Times New Roman" w:cs="Times New Roman" w:hint="eastAsia"/>
          <w:sz w:val="24"/>
          <w:szCs w:val="24"/>
        </w:rPr>
        <w:t>元，取钱原因：</w:t>
      </w:r>
      <w:r w:rsidRPr="00F0543F">
        <w:rPr>
          <w:rFonts w:ascii="Times New Roman" w:hAnsi="Times New Roman" w:cs="Times New Roman"/>
          <w:sz w:val="24"/>
          <w:szCs w:val="24"/>
        </w:rPr>
        <w:t>233</w:t>
      </w:r>
    </w:p>
    <w:p w14:paraId="1AEB83D8" w14:textId="768E937E" w:rsidR="00F0543F" w:rsidRDefault="00F0543F" w:rsidP="00F0543F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输出截图：</w:t>
      </w:r>
    </w:p>
    <w:p w14:paraId="352721D8" w14:textId="5C6C77F8" w:rsidR="00F0543F" w:rsidRDefault="00306BA5" w:rsidP="00F0543F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 w:rsidRPr="00306BA5">
        <w:rPr>
          <w:rFonts w:ascii="Times New Roman" w:hAnsi="Times New Roman" w:cs="Times New Roman"/>
          <w:noProof/>
        </w:rPr>
        <w:drawing>
          <wp:inline distT="0" distB="0" distL="0" distR="0" wp14:anchorId="484340BB" wp14:editId="0A0109AE">
            <wp:extent cx="5274310" cy="3850640"/>
            <wp:effectExtent l="0" t="0" r="0" b="0"/>
            <wp:docPr id="19" name="图片 19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网站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614C" w14:textId="72E3F470" w:rsidR="00306BA5" w:rsidRDefault="00306BA5" w:rsidP="00F0543F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分析：账户余额加上透支额度不够取的金额，弹出提示框。</w:t>
      </w:r>
    </w:p>
    <w:p w14:paraId="6B1D2C07" w14:textId="68C31327" w:rsidR="00306BA5" w:rsidRPr="00F162C7" w:rsidRDefault="00F162C7" w:rsidP="00F162C7">
      <w:pPr>
        <w:pStyle w:val="aa"/>
        <w:numPr>
          <w:ilvl w:val="0"/>
          <w:numId w:val="8"/>
        </w:numPr>
        <w:pBdr>
          <w:bottom w:val="single" w:sz="4" w:space="0" w:color="auto"/>
        </w:pBd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F162C7">
        <w:rPr>
          <w:rFonts w:ascii="Times New Roman" w:hAnsi="Times New Roman" w:cs="Times New Roman" w:hint="eastAsia"/>
          <w:sz w:val="24"/>
          <w:szCs w:val="24"/>
        </w:rPr>
        <w:t>测试用例</w:t>
      </w:r>
      <w:r w:rsidRPr="00F162C7">
        <w:rPr>
          <w:rFonts w:ascii="Times New Roman" w:hAnsi="Times New Roman" w:cs="Times New Roman" w:hint="eastAsia"/>
          <w:sz w:val="24"/>
          <w:szCs w:val="24"/>
        </w:rPr>
        <w:t>9</w:t>
      </w:r>
      <w:r w:rsidRPr="00F162C7">
        <w:rPr>
          <w:rFonts w:ascii="Times New Roman" w:hAnsi="Times New Roman" w:cs="Times New Roman"/>
          <w:sz w:val="24"/>
          <w:szCs w:val="24"/>
        </w:rPr>
        <w:t>:</w:t>
      </w:r>
      <w:r w:rsidRPr="00F162C7">
        <w:rPr>
          <w:rFonts w:ascii="Times New Roman" w:hAnsi="Times New Roman" w:cs="Times New Roman" w:hint="eastAsia"/>
          <w:sz w:val="24"/>
          <w:szCs w:val="24"/>
        </w:rPr>
        <w:t>点击“查询账户信息”</w:t>
      </w:r>
    </w:p>
    <w:p w14:paraId="687B99AB" w14:textId="10EE9190" w:rsidR="00F162C7" w:rsidRPr="00F162C7" w:rsidRDefault="00F162C7" w:rsidP="00F162C7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输出截图：</w:t>
      </w:r>
    </w:p>
    <w:p w14:paraId="1D8D654F" w14:textId="41DC2AA9" w:rsidR="00D94677" w:rsidRDefault="00F162C7" w:rsidP="00D94677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  <w:b/>
          <w:bCs/>
        </w:rPr>
      </w:pPr>
      <w:r w:rsidRPr="00F162C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65D73F4" wp14:editId="617242ED">
            <wp:extent cx="5274310" cy="4049395"/>
            <wp:effectExtent l="0" t="0" r="0" b="1905"/>
            <wp:docPr id="20" name="图片 2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EED6" w14:textId="6030E32C" w:rsidR="00F162C7" w:rsidRDefault="00F162C7" w:rsidP="00D94677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 w:rsidRPr="00F162C7">
        <w:rPr>
          <w:rFonts w:ascii="Times New Roman" w:hAnsi="Times New Roman" w:cs="Times New Roman" w:hint="eastAsia"/>
        </w:rPr>
        <w:t>分析：如图。</w:t>
      </w:r>
    </w:p>
    <w:p w14:paraId="531D88BB" w14:textId="3320C9DA" w:rsidR="00F162C7" w:rsidRPr="00F162C7" w:rsidRDefault="00F162C7" w:rsidP="00F162C7">
      <w:pPr>
        <w:pStyle w:val="aa"/>
        <w:numPr>
          <w:ilvl w:val="0"/>
          <w:numId w:val="8"/>
        </w:numPr>
        <w:pBdr>
          <w:bottom w:val="single" w:sz="4" w:space="0" w:color="auto"/>
        </w:pBd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F162C7">
        <w:rPr>
          <w:rFonts w:ascii="Times New Roman" w:hAnsi="Times New Roman" w:cs="Times New Roman" w:hint="eastAsia"/>
          <w:sz w:val="24"/>
          <w:szCs w:val="24"/>
        </w:rPr>
        <w:t>测试用例</w:t>
      </w:r>
      <w:r w:rsidRPr="00F162C7">
        <w:rPr>
          <w:rFonts w:ascii="Times New Roman" w:hAnsi="Times New Roman" w:cs="Times New Roman" w:hint="eastAsia"/>
          <w:sz w:val="24"/>
          <w:szCs w:val="24"/>
        </w:rPr>
        <w:t>1</w:t>
      </w:r>
      <w:r w:rsidRPr="00F162C7">
        <w:rPr>
          <w:rFonts w:ascii="Times New Roman" w:hAnsi="Times New Roman" w:cs="Times New Roman"/>
          <w:sz w:val="24"/>
          <w:szCs w:val="24"/>
        </w:rPr>
        <w:t>0:</w:t>
      </w:r>
      <w:r w:rsidRPr="00F162C7">
        <w:rPr>
          <w:rFonts w:ascii="Times New Roman" w:hAnsi="Times New Roman" w:cs="Times New Roman" w:hint="eastAsia"/>
          <w:sz w:val="24"/>
          <w:szCs w:val="24"/>
        </w:rPr>
        <w:t>点击进入下个月：</w:t>
      </w:r>
    </w:p>
    <w:p w14:paraId="1ED02B7B" w14:textId="5D264672" w:rsidR="00F162C7" w:rsidRDefault="00FE26D2" w:rsidP="00F162C7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输出截图：</w:t>
      </w:r>
    </w:p>
    <w:p w14:paraId="06E044A2" w14:textId="47741694" w:rsidR="00FE26D2" w:rsidRDefault="00FE26D2" w:rsidP="00F162C7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  <w:b/>
          <w:bCs/>
        </w:rPr>
      </w:pPr>
      <w:r w:rsidRPr="00FE26D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B9318B6" wp14:editId="1DB3C656">
            <wp:extent cx="5274310" cy="4049395"/>
            <wp:effectExtent l="0" t="0" r="0" b="1905"/>
            <wp:docPr id="21" name="图片 2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EBC6" w14:textId="66AC7447" w:rsidR="00FE26D2" w:rsidRPr="00FE26D2" w:rsidRDefault="00FE26D2" w:rsidP="00F162C7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 w:rsidRPr="00FE26D2">
        <w:rPr>
          <w:rFonts w:ascii="Times New Roman" w:hAnsi="Times New Roman" w:cs="Times New Roman" w:hint="eastAsia"/>
        </w:rPr>
        <w:t>分析：进入下个月后结算了上个月的利息，进入下一年后，扣除了信用卡的年费。</w:t>
      </w:r>
    </w:p>
    <w:p w14:paraId="6CE73742" w14:textId="1959164C" w:rsidR="00FE26D2" w:rsidRPr="00FE26D2" w:rsidRDefault="00FE26D2" w:rsidP="00FE26D2">
      <w:pPr>
        <w:pStyle w:val="aa"/>
        <w:numPr>
          <w:ilvl w:val="0"/>
          <w:numId w:val="8"/>
        </w:numPr>
        <w:pBdr>
          <w:bottom w:val="single" w:sz="4" w:space="0" w:color="auto"/>
        </w:pBd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FE26D2">
        <w:rPr>
          <w:rFonts w:ascii="Times New Roman" w:hAnsi="Times New Roman" w:cs="Times New Roman" w:hint="eastAsia"/>
          <w:sz w:val="24"/>
          <w:szCs w:val="24"/>
        </w:rPr>
        <w:t>测试用例</w:t>
      </w:r>
      <w:r w:rsidRPr="00FE26D2">
        <w:rPr>
          <w:rFonts w:ascii="Times New Roman" w:hAnsi="Times New Roman" w:cs="Times New Roman" w:hint="eastAsia"/>
          <w:sz w:val="24"/>
          <w:szCs w:val="24"/>
        </w:rPr>
        <w:t>1</w:t>
      </w:r>
      <w:r w:rsidRPr="00FE26D2">
        <w:rPr>
          <w:rFonts w:ascii="Times New Roman" w:hAnsi="Times New Roman" w:cs="Times New Roman"/>
          <w:sz w:val="24"/>
          <w:szCs w:val="24"/>
        </w:rPr>
        <w:t>1:2008-1-1</w:t>
      </w:r>
      <w:r w:rsidRPr="00FE26D2">
        <w:rPr>
          <w:rFonts w:ascii="Times New Roman" w:hAnsi="Times New Roman" w:cs="Times New Roman" w:hint="eastAsia"/>
          <w:sz w:val="24"/>
          <w:szCs w:val="24"/>
        </w:rPr>
        <w:t>～</w:t>
      </w:r>
      <w:r w:rsidRPr="00FE26D2">
        <w:rPr>
          <w:rFonts w:ascii="Times New Roman" w:hAnsi="Times New Roman" w:cs="Times New Roman" w:hint="eastAsia"/>
          <w:sz w:val="24"/>
          <w:szCs w:val="24"/>
        </w:rPr>
        <w:t>2</w:t>
      </w:r>
      <w:r w:rsidRPr="00FE26D2">
        <w:rPr>
          <w:rFonts w:ascii="Times New Roman" w:hAnsi="Times New Roman" w:cs="Times New Roman"/>
          <w:sz w:val="24"/>
          <w:szCs w:val="24"/>
        </w:rPr>
        <w:t xml:space="preserve">009-12-12 </w:t>
      </w:r>
      <w:r w:rsidRPr="00FE26D2">
        <w:rPr>
          <w:rFonts w:ascii="Times New Roman" w:hAnsi="Times New Roman" w:cs="Times New Roman" w:hint="eastAsia"/>
          <w:sz w:val="24"/>
          <w:szCs w:val="24"/>
        </w:rPr>
        <w:t>点击查询时间段账目</w:t>
      </w:r>
    </w:p>
    <w:p w14:paraId="4992A1E1" w14:textId="1397C8F0" w:rsidR="00FE26D2" w:rsidRPr="00FE26D2" w:rsidRDefault="00FE26D2" w:rsidP="00FE26D2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输出截图：</w:t>
      </w:r>
    </w:p>
    <w:p w14:paraId="1455EA58" w14:textId="5E00A71C" w:rsidR="00F162C7" w:rsidRDefault="00F64797" w:rsidP="00D94677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 w:rsidRPr="00F64797">
        <w:rPr>
          <w:rFonts w:ascii="Times New Roman" w:hAnsi="Times New Roman" w:cs="Times New Roman"/>
          <w:noProof/>
        </w:rPr>
        <w:drawing>
          <wp:inline distT="0" distB="0" distL="0" distR="0" wp14:anchorId="5A17BBF4" wp14:editId="17AA7381">
            <wp:extent cx="5274310" cy="4049395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C19A" w14:textId="42EAC153" w:rsidR="00F64797" w:rsidRPr="00F162C7" w:rsidRDefault="00F64797" w:rsidP="00D94677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分析：如图所示</w:t>
      </w:r>
    </w:p>
    <w:p w14:paraId="0F9FF75D" w14:textId="77777777" w:rsidR="00D94677" w:rsidRPr="00D94677" w:rsidRDefault="00D94677" w:rsidP="00D94677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  <w:b/>
          <w:bCs/>
        </w:rPr>
      </w:pPr>
    </w:p>
    <w:p w14:paraId="00D53B69" w14:textId="5236AF5D" w:rsidR="0016171C" w:rsidRPr="00F81123" w:rsidRDefault="0016171C" w:rsidP="0016171C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 w:rsidRPr="00F81123">
        <w:rPr>
          <w:rFonts w:ascii="Times New Roman" w:hAnsi="Times New Roman" w:cs="Times New Roman" w:hint="eastAsia"/>
        </w:rPr>
        <w:t>【功能</w:t>
      </w:r>
      <w:r w:rsidR="00523A15">
        <w:rPr>
          <w:rFonts w:ascii="Times New Roman" w:hAnsi="Times New Roman" w:cs="Times New Roman"/>
        </w:rPr>
        <w:t>4</w:t>
      </w:r>
      <w:r w:rsidRPr="00F81123">
        <w:rPr>
          <w:rFonts w:ascii="Times New Roman" w:hAnsi="Times New Roman" w:cs="Times New Roman" w:hint="eastAsia"/>
        </w:rPr>
        <w:t>：</w:t>
      </w:r>
      <w:r w:rsidR="00523A15" w:rsidRPr="00523A15">
        <w:rPr>
          <w:rFonts w:hint="eastAsia"/>
          <w:szCs w:val="28"/>
        </w:rPr>
        <w:t>图形界面有当月还款的提示和收入支出统计</w:t>
      </w:r>
      <w:r w:rsidRPr="00F81123">
        <w:rPr>
          <w:rFonts w:ascii="Times New Roman" w:hAnsi="Times New Roman" w:cs="Times New Roman" w:hint="eastAsia"/>
        </w:rPr>
        <w:t>】</w:t>
      </w:r>
    </w:p>
    <w:p w14:paraId="0F54E96A" w14:textId="5151A0AB" w:rsidR="0016171C" w:rsidRDefault="0016171C" w:rsidP="0016171C">
      <w:pPr>
        <w:pStyle w:val="aa"/>
        <w:numPr>
          <w:ilvl w:val="0"/>
          <w:numId w:val="7"/>
        </w:numPr>
        <w:pBdr>
          <w:bottom w:val="single" w:sz="4" w:space="0" w:color="auto"/>
        </w:pBd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16171C">
        <w:rPr>
          <w:rFonts w:ascii="Times New Roman" w:hAnsi="Times New Roman" w:cs="Times New Roman" w:hint="eastAsia"/>
          <w:sz w:val="24"/>
          <w:szCs w:val="24"/>
        </w:rPr>
        <w:t>设计</w:t>
      </w:r>
    </w:p>
    <w:p w14:paraId="6E44F05A" w14:textId="671381ED" w:rsidR="00523A15" w:rsidRPr="00523A15" w:rsidRDefault="00523A15" w:rsidP="00523A15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在右侧框显示本月支出和本月收入</w:t>
      </w:r>
      <w:r w:rsidR="00F2022E">
        <w:rPr>
          <w:rFonts w:ascii="Times New Roman" w:hAnsi="Times New Roman" w:cs="Times New Roman" w:hint="eastAsia"/>
        </w:rPr>
        <w:t>，用一个函数来统计，并且调用</w:t>
      </w:r>
      <w:r w:rsidR="00F2022E">
        <w:rPr>
          <w:rFonts w:ascii="Times New Roman" w:hAnsi="Times New Roman" w:cs="Times New Roman" w:hint="eastAsia"/>
        </w:rPr>
        <w:t>qt</w:t>
      </w:r>
      <w:r w:rsidR="00F2022E">
        <w:rPr>
          <w:rFonts w:ascii="Times New Roman" w:hAnsi="Times New Roman" w:cs="Times New Roman" w:hint="eastAsia"/>
        </w:rPr>
        <w:t>的方法来显示在文本框上。</w:t>
      </w:r>
    </w:p>
    <w:p w14:paraId="478B38D0" w14:textId="77777777" w:rsidR="0016171C" w:rsidRDefault="0016171C" w:rsidP="0016171C">
      <w:pPr>
        <w:pStyle w:val="aa"/>
        <w:numPr>
          <w:ilvl w:val="0"/>
          <w:numId w:val="7"/>
        </w:numPr>
        <w:pBdr>
          <w:bottom w:val="single" w:sz="4" w:space="0" w:color="auto"/>
        </w:pBd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实现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27A1" w14:paraId="31C09CF4" w14:textId="77777777" w:rsidTr="007727A1">
        <w:tc>
          <w:tcPr>
            <w:tcW w:w="8296" w:type="dxa"/>
          </w:tcPr>
          <w:p w14:paraId="42E97A34" w14:textId="77777777" w:rsidR="0000499C" w:rsidRDefault="0000499C" w:rsidP="0000499C">
            <w:pPr>
              <w:pStyle w:val="HTML"/>
              <w:numPr>
                <w:ilvl w:val="0"/>
                <w:numId w:val="7"/>
              </w:numPr>
            </w:pP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InsideWindow</w:t>
            </w:r>
            <w:r>
              <w:t>::</w:t>
            </w:r>
            <w:r>
              <w:rPr>
                <w:b/>
                <w:bCs/>
              </w:rPr>
              <w:t>jisrBro2</w:t>
            </w:r>
            <w:r>
              <w:t>(){</w:t>
            </w:r>
          </w:p>
          <w:p w14:paraId="1201F768" w14:textId="77777777" w:rsidR="0000499C" w:rsidRDefault="0000499C" w:rsidP="0000499C">
            <w:pPr>
              <w:pStyle w:val="HTML"/>
              <w:numPr>
                <w:ilvl w:val="0"/>
                <w:numId w:val="7"/>
              </w:numPr>
            </w:pPr>
            <w:r>
              <w:rPr>
                <w:color w:val="BEC0C2"/>
              </w:rPr>
              <w:t xml:space="preserve">    </w:t>
            </w:r>
            <w:r>
              <w:rPr>
                <w:color w:val="D69AA7"/>
              </w:rPr>
              <w:t>double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ykhr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</w:t>
            </w:r>
            <w:r>
              <w:t>;</w:t>
            </w:r>
          </w:p>
          <w:p w14:paraId="707D1470" w14:textId="77777777" w:rsidR="0000499C" w:rsidRDefault="0000499C" w:rsidP="0000499C">
            <w:pPr>
              <w:pStyle w:val="HTML"/>
              <w:numPr>
                <w:ilvl w:val="0"/>
                <w:numId w:val="7"/>
              </w:numPr>
            </w:pPr>
            <w:r>
              <w:rPr>
                <w:color w:val="BEC0C2"/>
              </w:rPr>
              <w:t xml:space="preserve">    </w:t>
            </w:r>
            <w:r>
              <w:rPr>
                <w:color w:val="D69AA7"/>
              </w:rPr>
              <w:t>double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uzru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</w:t>
            </w:r>
            <w:r>
              <w:t>,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viiu</w:t>
            </w:r>
            <w:r>
              <w:rPr>
                <w:color w:val="BEC0C2"/>
              </w:rPr>
              <w:t xml:space="preserve"> </w:t>
            </w:r>
            <w: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8A602C"/>
              </w:rPr>
              <w:t>0</w:t>
            </w:r>
            <w:r>
              <w:t>;</w:t>
            </w:r>
          </w:p>
          <w:p w14:paraId="09860DB8" w14:textId="77777777" w:rsidR="0000499C" w:rsidRDefault="0000499C" w:rsidP="0000499C">
            <w:pPr>
              <w:pStyle w:val="HTML"/>
              <w:numPr>
                <w:ilvl w:val="0"/>
                <w:numId w:val="7"/>
              </w:numPr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45C6D6"/>
              </w:rPr>
              <w:t>for</w:t>
            </w:r>
            <w:r>
              <w:t>(</w:t>
            </w:r>
            <w:r>
              <w:rPr>
                <w:color w:val="D69AA7"/>
              </w:rPr>
              <w:t>unsigned</w:t>
            </w:r>
            <w:r>
              <w:rPr>
                <w:color w:val="BEC0C2"/>
              </w:rPr>
              <w:t xml:space="preserve"> </w:t>
            </w:r>
            <w:r>
              <w:rPr>
                <w:color w:val="D69AA7"/>
              </w:rPr>
              <w:t>int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</w:t>
            </w:r>
            <w:r>
              <w:t>=</w:t>
            </w:r>
            <w:r>
              <w:rPr>
                <w:color w:val="8A602C"/>
              </w:rPr>
              <w:t>0</w:t>
            </w:r>
            <w:r>
              <w:t>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&lt;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accounts</w:t>
            </w:r>
            <w:r>
              <w:t>.size();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i++</w:t>
            </w:r>
            <w:r>
              <w:t>){</w:t>
            </w:r>
          </w:p>
          <w:p w14:paraId="76C8F739" w14:textId="77777777" w:rsidR="0000499C" w:rsidRDefault="0000499C" w:rsidP="0000499C">
            <w:pPr>
              <w:pStyle w:val="HTML"/>
              <w:numPr>
                <w:ilvl w:val="0"/>
                <w:numId w:val="7"/>
              </w:numPr>
            </w:pPr>
            <w:r>
              <w:rPr>
                <w:color w:val="BEC0C2"/>
              </w:rPr>
              <w:t xml:space="preserve">    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9AA7D6"/>
              </w:rPr>
              <w:t>accounts</w:t>
            </w:r>
            <w:r>
              <w:rPr>
                <w:color w:val="D6BB9A"/>
              </w:rPr>
              <w:t>[i]</w:t>
            </w:r>
            <w:r>
              <w:t>-&gt;getUser()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==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MainWindow</w:t>
            </w:r>
            <w:r>
              <w:t>::</w:t>
            </w:r>
            <w:r>
              <w:rPr>
                <w:color w:val="9AA7D6"/>
              </w:rPr>
              <w:t>Log_on_User</w:t>
            </w:r>
            <w:r>
              <w:t>){</w:t>
            </w:r>
          </w:p>
          <w:p w14:paraId="16C14C6E" w14:textId="77777777" w:rsidR="0000499C" w:rsidRDefault="0000499C" w:rsidP="0000499C">
            <w:pPr>
              <w:pStyle w:val="HTML"/>
              <w:numPr>
                <w:ilvl w:val="0"/>
                <w:numId w:val="7"/>
              </w:numPr>
            </w:pPr>
            <w:r>
              <w:rPr>
                <w:color w:val="BEC0C2"/>
              </w:rPr>
              <w:t xml:space="preserve">            </w:t>
            </w:r>
            <w:r>
              <w:rPr>
                <w:i/>
                <w:iCs/>
                <w:color w:val="45C6D6"/>
              </w:rPr>
              <w:t>if</w:t>
            </w:r>
            <w:r>
              <w:t>(</w:t>
            </w:r>
            <w:r>
              <w:rPr>
                <w:color w:val="9AA7D6"/>
              </w:rPr>
              <w:t>accounts</w:t>
            </w:r>
            <w:r>
              <w:rPr>
                <w:color w:val="D6BB9A"/>
              </w:rPr>
              <w:t>[i]</w:t>
            </w:r>
            <w:r>
              <w:t>-&gt;</w:t>
            </w:r>
            <w:r>
              <w:rPr>
                <w:i/>
                <w:iCs/>
              </w:rPr>
              <w:t>s_or_c</w:t>
            </w:r>
            <w:r>
              <w:t>()){</w:t>
            </w:r>
            <w:r>
              <w:rPr>
                <w:i/>
                <w:iCs/>
                <w:color w:val="A8ABB0"/>
              </w:rPr>
              <w:t>//信用卡</w:t>
            </w:r>
          </w:p>
          <w:p w14:paraId="109DE238" w14:textId="77777777" w:rsidR="0000499C" w:rsidRDefault="0000499C" w:rsidP="0000499C">
            <w:pPr>
              <w:pStyle w:val="HTML"/>
              <w:numPr>
                <w:ilvl w:val="0"/>
                <w:numId w:val="7"/>
              </w:numPr>
            </w:pPr>
            <w:r>
              <w:rPr>
                <w:color w:val="BEC0C2"/>
              </w:rPr>
              <w:t xml:space="preserve">                </w:t>
            </w:r>
            <w:r>
              <w:rPr>
                <w:color w:val="D6BB9A"/>
              </w:rPr>
              <w:t>ykhr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+=</w:t>
            </w:r>
            <w:r>
              <w:rPr>
                <w:color w:val="BEC0C2"/>
              </w:rPr>
              <w:t xml:space="preserve"> </w:t>
            </w:r>
            <w:r>
              <w:rPr>
                <w:color w:val="9AA7D6"/>
              </w:rPr>
              <w:t>accounts</w:t>
            </w:r>
            <w:r>
              <w:rPr>
                <w:color w:val="D6BB9A"/>
              </w:rPr>
              <w:t>[i]</w:t>
            </w:r>
            <w:r>
              <w:t>-&gt;</w:t>
            </w:r>
            <w:r>
              <w:rPr>
                <w:i/>
                <w:iCs/>
              </w:rPr>
              <w:t>getDebt</w:t>
            </w:r>
            <w:r>
              <w:t>();</w:t>
            </w:r>
          </w:p>
          <w:p w14:paraId="13FC320C" w14:textId="77777777" w:rsidR="0000499C" w:rsidRDefault="0000499C" w:rsidP="0000499C">
            <w:pPr>
              <w:pStyle w:val="HTML"/>
              <w:numPr>
                <w:ilvl w:val="0"/>
                <w:numId w:val="7"/>
              </w:numPr>
            </w:pPr>
            <w:r>
              <w:rPr>
                <w:color w:val="BEC0C2"/>
              </w:rPr>
              <w:t xml:space="preserve">            </w:t>
            </w:r>
            <w:r>
              <w:t>}</w:t>
            </w:r>
          </w:p>
          <w:p w14:paraId="4D18B693" w14:textId="77777777" w:rsidR="0000499C" w:rsidRDefault="0000499C" w:rsidP="0000499C">
            <w:pPr>
              <w:pStyle w:val="HTML"/>
              <w:numPr>
                <w:ilvl w:val="0"/>
                <w:numId w:val="7"/>
              </w:numPr>
            </w:pPr>
            <w:r>
              <w:rPr>
                <w:color w:val="BEC0C2"/>
              </w:rPr>
              <w:t xml:space="preserve">        </w:t>
            </w:r>
            <w:r>
              <w:t>}</w:t>
            </w:r>
          </w:p>
          <w:p w14:paraId="4820F26E" w14:textId="77777777" w:rsidR="0000499C" w:rsidRDefault="0000499C" w:rsidP="0000499C">
            <w:pPr>
              <w:pStyle w:val="HTML"/>
              <w:numPr>
                <w:ilvl w:val="0"/>
                <w:numId w:val="7"/>
              </w:numPr>
            </w:pPr>
            <w:r>
              <w:rPr>
                <w:color w:val="BEC0C2"/>
              </w:rPr>
              <w:t xml:space="preserve">    </w:t>
            </w:r>
            <w:r>
              <w:t>}</w:t>
            </w:r>
          </w:p>
          <w:p w14:paraId="33013550" w14:textId="77777777" w:rsidR="0000499C" w:rsidRDefault="0000499C" w:rsidP="0000499C">
            <w:pPr>
              <w:pStyle w:val="HTML"/>
              <w:numPr>
                <w:ilvl w:val="0"/>
                <w:numId w:val="7"/>
              </w:numPr>
            </w:pPr>
            <w:r>
              <w:rPr>
                <w:color w:val="BEC0C2"/>
              </w:rPr>
              <w:t xml:space="preserve">    </w:t>
            </w:r>
            <w:r>
              <w:rPr>
                <w:i/>
                <w:iCs/>
                <w:color w:val="A8ABB0"/>
              </w:rPr>
              <w:t>//cout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&lt;&lt;</w:t>
            </w:r>
            <w:r>
              <w:rPr>
                <w:color w:val="BEC0C2"/>
              </w:rPr>
              <w:t xml:space="preserve"> </w:t>
            </w:r>
            <w:r>
              <w:rPr>
                <w:i/>
                <w:iCs/>
                <w:color w:val="A8ABB0"/>
              </w:rPr>
              <w:t>date.getYear()&lt;&lt;date.getMonth()-1&lt;&lt;1</w:t>
            </w:r>
          </w:p>
          <w:p w14:paraId="5066FF40" w14:textId="77777777" w:rsidR="0000499C" w:rsidRDefault="0000499C" w:rsidP="0000499C">
            <w:pPr>
              <w:pStyle w:val="HTML"/>
              <w:numPr>
                <w:ilvl w:val="0"/>
                <w:numId w:val="7"/>
              </w:numPr>
            </w:pPr>
            <w:r>
              <w:rPr>
                <w:color w:val="BEC0C2"/>
              </w:rPr>
              <w:t xml:space="preserve">    </w:t>
            </w:r>
            <w:r>
              <w:rPr>
                <w:color w:val="D6BB9A"/>
              </w:rPr>
              <w:t>uzru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Account</w:t>
            </w:r>
            <w:r>
              <w:t>::iaxy_uzru(</w:t>
            </w:r>
            <w:r>
              <w:rPr>
                <w:color w:val="FF8080"/>
              </w:rPr>
              <w:t>Date</w:t>
            </w:r>
            <w:r>
              <w:t>(</w:t>
            </w:r>
            <w:r>
              <w:rPr>
                <w:color w:val="9AA7D6"/>
              </w:rPr>
              <w:t>date</w:t>
            </w:r>
            <w:r>
              <w:t>.getYear(),</w:t>
            </w:r>
            <w:r>
              <w:rPr>
                <w:color w:val="9AA7D6"/>
              </w:rPr>
              <w:t>date</w:t>
            </w:r>
            <w:r>
              <w:t>.getMonth(),</w:t>
            </w:r>
            <w:r>
              <w:rPr>
                <w:color w:val="8A602C"/>
              </w:rPr>
              <w:t>1</w:t>
            </w:r>
            <w:r>
              <w:t>),</w:t>
            </w:r>
            <w:r>
              <w:rPr>
                <w:color w:val="FF8080"/>
              </w:rPr>
              <w:t>Date</w:t>
            </w:r>
            <w:r>
              <w:t>(</w:t>
            </w:r>
            <w:r>
              <w:rPr>
                <w:color w:val="9AA7D6"/>
              </w:rPr>
              <w:t>date</w:t>
            </w:r>
            <w:r>
              <w:t>.getYear(),</w:t>
            </w:r>
            <w:r>
              <w:rPr>
                <w:color w:val="9AA7D6"/>
              </w:rPr>
              <w:t>date</w:t>
            </w:r>
            <w:r>
              <w:t>.getMonth(),</w:t>
            </w:r>
            <w:r>
              <w:rPr>
                <w:color w:val="9AA7D6"/>
              </w:rPr>
              <w:t>date</w:t>
            </w:r>
            <w:r>
              <w:t>.getMaxDay()),</w:t>
            </w:r>
            <w:r>
              <w:rPr>
                <w:color w:val="FF8080"/>
              </w:rPr>
              <w:t>MainWindow</w:t>
            </w:r>
            <w:r>
              <w:t>::</w:t>
            </w:r>
            <w:r>
              <w:rPr>
                <w:color w:val="9AA7D6"/>
              </w:rPr>
              <w:t>Log_on_User</w:t>
            </w:r>
            <w:r>
              <w:t>);</w:t>
            </w:r>
          </w:p>
          <w:p w14:paraId="1A5B1524" w14:textId="77777777" w:rsidR="0000499C" w:rsidRDefault="0000499C" w:rsidP="0000499C">
            <w:pPr>
              <w:pStyle w:val="HTML"/>
              <w:numPr>
                <w:ilvl w:val="0"/>
                <w:numId w:val="7"/>
              </w:numPr>
            </w:pPr>
            <w:r>
              <w:rPr>
                <w:color w:val="BEC0C2"/>
              </w:rPr>
              <w:t xml:space="preserve">    </w:t>
            </w:r>
            <w:r>
              <w:rPr>
                <w:color w:val="D6BB9A"/>
              </w:rPr>
              <w:t>viiu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Account</w:t>
            </w:r>
            <w:r>
              <w:t>::iaxy_viiu(</w:t>
            </w:r>
            <w:r>
              <w:rPr>
                <w:color w:val="FF8080"/>
              </w:rPr>
              <w:t>Date</w:t>
            </w:r>
            <w:r>
              <w:t>(</w:t>
            </w:r>
            <w:r>
              <w:rPr>
                <w:color w:val="9AA7D6"/>
              </w:rPr>
              <w:t>date</w:t>
            </w:r>
            <w:r>
              <w:t>.getYear(),</w:t>
            </w:r>
            <w:r>
              <w:rPr>
                <w:color w:val="9AA7D6"/>
              </w:rPr>
              <w:t>date</w:t>
            </w:r>
            <w:r>
              <w:t>.getMonth(),</w:t>
            </w:r>
            <w:r>
              <w:rPr>
                <w:color w:val="8A602C"/>
              </w:rPr>
              <w:t>1</w:t>
            </w:r>
            <w:r>
              <w:t>),</w:t>
            </w:r>
            <w:r>
              <w:rPr>
                <w:color w:val="FF8080"/>
              </w:rPr>
              <w:t>Date</w:t>
            </w:r>
            <w:r>
              <w:t>(</w:t>
            </w:r>
            <w:r>
              <w:rPr>
                <w:color w:val="9AA7D6"/>
              </w:rPr>
              <w:t>date</w:t>
            </w:r>
            <w:r>
              <w:t>.getYear(),</w:t>
            </w:r>
            <w:r>
              <w:rPr>
                <w:color w:val="9AA7D6"/>
              </w:rPr>
              <w:t>date</w:t>
            </w:r>
            <w:r>
              <w:t>.getMonth(),</w:t>
            </w:r>
            <w:r>
              <w:rPr>
                <w:color w:val="9AA7D6"/>
              </w:rPr>
              <w:t>date</w:t>
            </w:r>
            <w:r>
              <w:t>.getMaxDay()),</w:t>
            </w:r>
            <w:r>
              <w:rPr>
                <w:color w:val="FF8080"/>
              </w:rPr>
              <w:t>MainWindow</w:t>
            </w:r>
            <w:r>
              <w:t>::</w:t>
            </w:r>
            <w:r>
              <w:rPr>
                <w:color w:val="9AA7D6"/>
              </w:rPr>
              <w:t>Log_on_User</w:t>
            </w:r>
            <w:r>
              <w:t>);</w:t>
            </w:r>
          </w:p>
          <w:p w14:paraId="3346C638" w14:textId="77777777" w:rsidR="0000499C" w:rsidRDefault="0000499C" w:rsidP="0000499C">
            <w:pPr>
              <w:pStyle w:val="HTML"/>
              <w:numPr>
                <w:ilvl w:val="0"/>
                <w:numId w:val="7"/>
              </w:numPr>
            </w:pPr>
            <w:r>
              <w:rPr>
                <w:color w:val="BEC0C2"/>
              </w:rPr>
              <w:t xml:space="preserve">    </w:t>
            </w:r>
            <w:r>
              <w:rPr>
                <w:color w:val="9AA7D6"/>
              </w:rPr>
              <w:t>iw</w:t>
            </w:r>
            <w:r>
              <w:t>-&gt;ui-&gt;textBrowser2-&gt;append(</w:t>
            </w:r>
            <w:r>
              <w:rPr>
                <w:color w:val="FF8080"/>
              </w:rPr>
              <w:t>QString</w:t>
            </w:r>
            <w:r>
              <w:t>::fromStdString(</w:t>
            </w:r>
            <w:r>
              <w:rPr>
                <w:color w:val="D69545"/>
              </w:rPr>
              <w:t>"本月应还："</w:t>
            </w:r>
            <w:r>
              <w:rPr>
                <w:color w:val="D6BB9A"/>
              </w:rPr>
              <w:t>+</w:t>
            </w:r>
            <w:r>
              <w:t>to_string(</w:t>
            </w:r>
            <w:r>
              <w:rPr>
                <w:color w:val="D6BB9A"/>
              </w:rPr>
              <w:t>ykhr</w:t>
            </w:r>
            <w:r>
              <w:t>)</w:t>
            </w:r>
            <w:r>
              <w:rPr>
                <w:color w:val="D6BB9A"/>
              </w:rPr>
              <w:t>+</w:t>
            </w:r>
            <w:r>
              <w:rPr>
                <w:color w:val="D69545"/>
              </w:rPr>
              <w:t>" 本月收入："</w:t>
            </w:r>
            <w:r>
              <w:rPr>
                <w:color w:val="D6BB9A"/>
              </w:rPr>
              <w:t>+</w:t>
            </w:r>
            <w:r>
              <w:t>to_string(</w:t>
            </w:r>
            <w:r>
              <w:rPr>
                <w:color w:val="D6BB9A"/>
              </w:rPr>
              <w:t>uzru</w:t>
            </w:r>
            <w:r>
              <w:t>)</w:t>
            </w:r>
            <w:r>
              <w:rPr>
                <w:color w:val="D6BB9A"/>
              </w:rPr>
              <w:t>+</w:t>
            </w:r>
            <w:r>
              <w:rPr>
                <w:color w:val="D69545"/>
              </w:rPr>
              <w:t>" 本月支出"</w:t>
            </w:r>
            <w:r>
              <w:rPr>
                <w:color w:val="D6BB9A"/>
              </w:rPr>
              <w:t>+</w:t>
            </w:r>
            <w:r>
              <w:t>to_string(</w:t>
            </w:r>
            <w:r>
              <w:rPr>
                <w:color w:val="D6BB9A"/>
              </w:rPr>
              <w:t>viiu</w:t>
            </w:r>
            <w:r>
              <w:t>)));</w:t>
            </w:r>
          </w:p>
          <w:p w14:paraId="7334201B" w14:textId="3D2F1867" w:rsidR="007727A1" w:rsidRPr="0000499C" w:rsidRDefault="0000499C" w:rsidP="0000499C">
            <w:pPr>
              <w:pStyle w:val="aa"/>
              <w:numPr>
                <w:ilvl w:val="0"/>
                <w:numId w:val="7"/>
              </w:numPr>
              <w:spacing w:line="360" w:lineRule="auto"/>
              <w:ind w:firstLineChars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}</w:t>
            </w:r>
          </w:p>
        </w:tc>
      </w:tr>
    </w:tbl>
    <w:p w14:paraId="53CD0262" w14:textId="77777777" w:rsidR="007727A1" w:rsidRPr="007727A1" w:rsidRDefault="007727A1" w:rsidP="007727A1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</w:p>
    <w:p w14:paraId="430F5679" w14:textId="7558940E" w:rsidR="0016171C" w:rsidRPr="0000499C" w:rsidRDefault="0000499C" w:rsidP="0000499C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/>
        </w:rPr>
        <w:t>.</w:t>
      </w:r>
      <w:r w:rsidR="0016171C" w:rsidRPr="0000499C">
        <w:rPr>
          <w:rFonts w:ascii="Times New Roman" w:hAnsi="Times New Roman" w:cs="Times New Roman" w:hint="eastAsia"/>
        </w:rPr>
        <w:t>测试</w:t>
      </w:r>
    </w:p>
    <w:p w14:paraId="68E3A8F2" w14:textId="4A340305" w:rsidR="0016171C" w:rsidRDefault="00EF5944" w:rsidP="0091528E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 w:rsidRPr="00EF5944">
        <w:rPr>
          <w:rFonts w:ascii="Times New Roman" w:hAnsi="Times New Roman" w:cs="Times New Roman"/>
          <w:noProof/>
        </w:rPr>
        <w:drawing>
          <wp:inline distT="0" distB="0" distL="0" distR="0" wp14:anchorId="4864C02A" wp14:editId="42AA453D">
            <wp:extent cx="5274310" cy="4049395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C081" w14:textId="5851826E" w:rsidR="0000499C" w:rsidRPr="0091528E" w:rsidRDefault="0000499C" w:rsidP="0091528E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分析：如图所示。</w:t>
      </w:r>
    </w:p>
    <w:p w14:paraId="09A20B28" w14:textId="77777777" w:rsidR="00F97AA9" w:rsidRDefault="00F97AA9" w:rsidP="00F97AA9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</w:p>
    <w:p w14:paraId="7E09CF32" w14:textId="3BE25D12" w:rsidR="00F2022E" w:rsidRPr="00F81123" w:rsidRDefault="00F2022E" w:rsidP="00F2022E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 w:rsidRPr="00F81123">
        <w:rPr>
          <w:rFonts w:ascii="Times New Roman" w:hAnsi="Times New Roman" w:cs="Times New Roman" w:hint="eastAsia"/>
        </w:rPr>
        <w:t>【功能</w:t>
      </w:r>
      <w:r w:rsidR="009E5195">
        <w:rPr>
          <w:rFonts w:ascii="Times New Roman" w:hAnsi="Times New Roman" w:cs="Times New Roman"/>
        </w:rPr>
        <w:t>5</w:t>
      </w:r>
      <w:r w:rsidRPr="00F81123">
        <w:rPr>
          <w:rFonts w:ascii="Times New Roman" w:hAnsi="Times New Roman" w:cs="Times New Roman" w:hint="eastAsia"/>
        </w:rPr>
        <w:t>：</w:t>
      </w:r>
      <w:r w:rsidR="009E5195" w:rsidRPr="009E5195">
        <w:rPr>
          <w:rFonts w:hint="eastAsia"/>
          <w:szCs w:val="28"/>
        </w:rPr>
        <w:t>可以查询某个月按照时间排序的账户查询信息</w:t>
      </w:r>
      <w:r w:rsidRPr="00F81123">
        <w:rPr>
          <w:rFonts w:ascii="Times New Roman" w:hAnsi="Times New Roman" w:cs="Times New Roman" w:hint="eastAsia"/>
        </w:rPr>
        <w:t>】</w:t>
      </w:r>
    </w:p>
    <w:p w14:paraId="15437B04" w14:textId="48AD16CC" w:rsidR="007D4625" w:rsidRDefault="009E5195" w:rsidP="007D4625">
      <w:pPr>
        <w:pStyle w:val="aa"/>
        <w:numPr>
          <w:ilvl w:val="0"/>
          <w:numId w:val="9"/>
        </w:numPr>
        <w:pBdr>
          <w:bottom w:val="single" w:sz="4" w:space="0" w:color="auto"/>
        </w:pBd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设计：与银行</w:t>
      </w:r>
      <w:r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 w:hint="eastAsia"/>
          <w:sz w:val="24"/>
          <w:szCs w:val="24"/>
        </w:rPr>
        <w:t>～</w:t>
      </w:r>
      <w:r>
        <w:rPr>
          <w:rFonts w:ascii="Times New Roman" w:hAnsi="Times New Roman" w:cs="Times New Roman"/>
          <w:sz w:val="24"/>
          <w:szCs w:val="24"/>
        </w:rPr>
        <w:t>6</w:t>
      </w:r>
      <w:r w:rsidR="00A737C1">
        <w:rPr>
          <w:rFonts w:ascii="Times New Roman" w:hAnsi="Times New Roman" w:cs="Times New Roman" w:hint="eastAsia"/>
          <w:sz w:val="24"/>
          <w:szCs w:val="24"/>
        </w:rPr>
        <w:t>的类似，但是时间输入改为了从</w:t>
      </w:r>
      <w:r w:rsidR="00A737C1">
        <w:rPr>
          <w:rFonts w:ascii="Times New Roman" w:hAnsi="Times New Roman" w:cs="Times New Roman" w:hint="eastAsia"/>
          <w:sz w:val="24"/>
          <w:szCs w:val="24"/>
        </w:rPr>
        <w:t>qt</w:t>
      </w:r>
      <w:r w:rsidR="00A737C1">
        <w:rPr>
          <w:rFonts w:ascii="Times New Roman" w:hAnsi="Times New Roman" w:cs="Times New Roman" w:hint="eastAsia"/>
          <w:sz w:val="24"/>
          <w:szCs w:val="24"/>
        </w:rPr>
        <w:t>提供的时间选择控件输入，然后点击查询时间段账目，即可</w:t>
      </w:r>
      <w:r w:rsidR="007D4625">
        <w:rPr>
          <w:rFonts w:ascii="Times New Roman" w:hAnsi="Times New Roman" w:cs="Times New Roman" w:hint="eastAsia"/>
          <w:sz w:val="24"/>
          <w:szCs w:val="24"/>
        </w:rPr>
        <w:t>。</w:t>
      </w:r>
    </w:p>
    <w:p w14:paraId="2CA49BFB" w14:textId="55601E74" w:rsidR="007D4625" w:rsidRDefault="007D4625" w:rsidP="007D4625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 w:rsidRPr="007D4625">
        <w:rPr>
          <w:rFonts w:ascii="Times New Roman" w:hAnsi="Times New Roman" w:cs="Times New Roman"/>
          <w:noProof/>
        </w:rPr>
        <w:drawing>
          <wp:inline distT="0" distB="0" distL="0" distR="0" wp14:anchorId="637D29FF" wp14:editId="53C0FE04">
            <wp:extent cx="3517900" cy="2794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57CE" w14:textId="1843C78E" w:rsidR="007D4625" w:rsidRDefault="007D4625" w:rsidP="007D4625">
      <w:pPr>
        <w:pStyle w:val="aa"/>
        <w:numPr>
          <w:ilvl w:val="0"/>
          <w:numId w:val="9"/>
        </w:numPr>
        <w:pBdr>
          <w:bottom w:val="single" w:sz="4" w:space="0" w:color="auto"/>
        </w:pBd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实现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4625" w14:paraId="4BFFE8BA" w14:textId="77777777" w:rsidTr="007D4625">
        <w:tc>
          <w:tcPr>
            <w:tcW w:w="8296" w:type="dxa"/>
          </w:tcPr>
          <w:p w14:paraId="0A2BF177" w14:textId="77777777" w:rsidR="00C53B92" w:rsidRDefault="00C53B92" w:rsidP="00C53B92">
            <w:pPr>
              <w:pStyle w:val="HTML"/>
              <w:numPr>
                <w:ilvl w:val="0"/>
                <w:numId w:val="9"/>
              </w:numPr>
            </w:pPr>
            <w:r>
              <w:rPr>
                <w:color w:val="D69AA7"/>
              </w:rPr>
              <w:t>void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InsideWindow</w:t>
            </w:r>
            <w:r>
              <w:t>::</w:t>
            </w:r>
            <w:r>
              <w:rPr>
                <w:b/>
                <w:bCs/>
              </w:rPr>
              <w:t>on_pushButton_iaxyvhmu_clicked</w:t>
            </w:r>
            <w:r>
              <w:t>()</w:t>
            </w:r>
          </w:p>
          <w:p w14:paraId="52DB134F" w14:textId="77777777" w:rsidR="00C53B92" w:rsidRDefault="00C53B92" w:rsidP="00C53B92">
            <w:pPr>
              <w:pStyle w:val="HTML"/>
              <w:numPr>
                <w:ilvl w:val="0"/>
                <w:numId w:val="9"/>
              </w:numPr>
            </w:pPr>
            <w:r>
              <w:t>{</w:t>
            </w:r>
          </w:p>
          <w:p w14:paraId="39809691" w14:textId="77777777" w:rsidR="00C53B92" w:rsidRDefault="00C53B92" w:rsidP="00C53B92">
            <w:pPr>
              <w:pStyle w:val="HTML"/>
              <w:numPr>
                <w:ilvl w:val="0"/>
                <w:numId w:val="9"/>
              </w:numPr>
            </w:pPr>
            <w:r>
              <w:rPr>
                <w:color w:val="BEC0C2"/>
              </w:rPr>
              <w:t xml:space="preserve">    </w:t>
            </w:r>
            <w:r>
              <w:rPr>
                <w:color w:val="9AA7D6"/>
              </w:rPr>
              <w:t>q1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Date</w:t>
            </w:r>
            <w:r>
              <w:t>(ui-&gt;dateEdit1-&gt;date().year(),</w:t>
            </w:r>
            <w:r>
              <w:rPr>
                <w:color w:val="BEC0C2"/>
              </w:rPr>
              <w:t xml:space="preserve"> </w:t>
            </w:r>
            <w:r>
              <w:t>ui-&gt;dateEdit1-&gt;date().month(),</w:t>
            </w:r>
            <w:r>
              <w:rPr>
                <w:color w:val="BEC0C2"/>
              </w:rPr>
              <w:t xml:space="preserve"> </w:t>
            </w:r>
            <w:r>
              <w:t>ui-&gt;dateEdit1-&gt;date().day());</w:t>
            </w:r>
          </w:p>
          <w:p w14:paraId="151CFC7D" w14:textId="77777777" w:rsidR="00C53B92" w:rsidRDefault="00C53B92" w:rsidP="00C53B92">
            <w:pPr>
              <w:pStyle w:val="HTML"/>
              <w:numPr>
                <w:ilvl w:val="0"/>
                <w:numId w:val="9"/>
              </w:numPr>
            </w:pPr>
            <w:r>
              <w:rPr>
                <w:color w:val="BEC0C2"/>
              </w:rPr>
              <w:t xml:space="preserve">    </w:t>
            </w:r>
            <w:r>
              <w:rPr>
                <w:color w:val="9AA7D6"/>
              </w:rPr>
              <w:t>q2</w:t>
            </w:r>
            <w:r>
              <w:rPr>
                <w:color w:val="BEC0C2"/>
              </w:rPr>
              <w:t xml:space="preserve"> </w:t>
            </w:r>
            <w:r>
              <w:rPr>
                <w:color w:val="D6BB9A"/>
              </w:rPr>
              <w:t>=</w:t>
            </w:r>
            <w:r>
              <w:rPr>
                <w:color w:val="BEC0C2"/>
              </w:rPr>
              <w:t xml:space="preserve"> </w:t>
            </w:r>
            <w:r>
              <w:rPr>
                <w:color w:val="FF8080"/>
              </w:rPr>
              <w:t>Date</w:t>
            </w:r>
            <w:r>
              <w:t>(ui-&gt;dateEdit2-&gt;date().year(),</w:t>
            </w:r>
            <w:r>
              <w:rPr>
                <w:color w:val="BEC0C2"/>
              </w:rPr>
              <w:t xml:space="preserve"> </w:t>
            </w:r>
            <w:r>
              <w:t>ui-&gt;dateEdit2-&gt;date().month(),</w:t>
            </w:r>
            <w:r>
              <w:rPr>
                <w:color w:val="BEC0C2"/>
              </w:rPr>
              <w:t xml:space="preserve"> </w:t>
            </w:r>
            <w:r>
              <w:t>ui-&gt;dateEdit2-&gt;date().day());</w:t>
            </w:r>
          </w:p>
          <w:p w14:paraId="140F09A6" w14:textId="77777777" w:rsidR="00C53B92" w:rsidRDefault="00C53B92" w:rsidP="00C53B92">
            <w:pPr>
              <w:pStyle w:val="HTML"/>
              <w:numPr>
                <w:ilvl w:val="0"/>
                <w:numId w:val="9"/>
              </w:numPr>
            </w:pPr>
            <w:r>
              <w:rPr>
                <w:color w:val="BEC0C2"/>
              </w:rPr>
              <w:t xml:space="preserve">    </w:t>
            </w:r>
            <w:r>
              <w:rPr>
                <w:color w:val="FF8080"/>
              </w:rPr>
              <w:t>InsideWindow</w:t>
            </w:r>
            <w:r>
              <w:t>::backMain(</w:t>
            </w:r>
            <w:r>
              <w:rPr>
                <w:color w:val="D69545"/>
              </w:rPr>
              <w:t>'q'</w:t>
            </w:r>
            <w:r>
              <w:t>,</w:t>
            </w:r>
            <w:r>
              <w:rPr>
                <w:i/>
                <w:iCs/>
                <w:color w:val="45C6D6"/>
              </w:rPr>
              <w:t>false</w:t>
            </w:r>
            <w:r>
              <w:t>);</w:t>
            </w:r>
          </w:p>
          <w:p w14:paraId="307D24F7" w14:textId="1FF1EEA9" w:rsidR="007D4625" w:rsidRPr="00C53B92" w:rsidRDefault="00C53B92" w:rsidP="00C53B92">
            <w:pPr>
              <w:pStyle w:val="aa"/>
              <w:numPr>
                <w:ilvl w:val="0"/>
                <w:numId w:val="9"/>
              </w:numPr>
              <w:spacing w:line="360" w:lineRule="auto"/>
              <w:ind w:firstLineChars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}</w:t>
            </w:r>
          </w:p>
        </w:tc>
      </w:tr>
    </w:tbl>
    <w:p w14:paraId="121941FF" w14:textId="356879A3" w:rsidR="007D4625" w:rsidRPr="00C53B92" w:rsidRDefault="00C53B92" w:rsidP="00C53B92">
      <w:pPr>
        <w:pStyle w:val="aa"/>
        <w:numPr>
          <w:ilvl w:val="0"/>
          <w:numId w:val="5"/>
        </w:numPr>
        <w:pBdr>
          <w:bottom w:val="single" w:sz="4" w:space="0" w:color="auto"/>
        </w:pBdr>
        <w:spacing w:line="360" w:lineRule="auto"/>
        <w:ind w:firstLineChars="0"/>
        <w:rPr>
          <w:rFonts w:ascii="Times New Roman" w:hAnsi="Times New Roman" w:cs="Times New Roman"/>
        </w:rPr>
      </w:pPr>
      <w:r w:rsidRPr="00C53B92">
        <w:rPr>
          <w:rFonts w:ascii="Times New Roman" w:hAnsi="Times New Roman" w:cs="Times New Roman" w:hint="eastAsia"/>
        </w:rPr>
        <w:t>测试：查询了刚刚的</w:t>
      </w:r>
      <w:r w:rsidRPr="00C53B92">
        <w:rPr>
          <w:rFonts w:ascii="Times New Roman" w:hAnsi="Times New Roman" w:cs="Times New Roman" w:hint="eastAsia"/>
        </w:rPr>
        <w:t>7</w:t>
      </w:r>
      <w:r w:rsidRPr="00C53B92">
        <w:rPr>
          <w:rFonts w:ascii="Times New Roman" w:hAnsi="Times New Roman" w:cs="Times New Roman" w:hint="eastAsia"/>
        </w:rPr>
        <w:t>月的信息；</w:t>
      </w:r>
    </w:p>
    <w:p w14:paraId="145253E0" w14:textId="36736915" w:rsidR="00C53B92" w:rsidRPr="00C53B92" w:rsidRDefault="00C53B92" w:rsidP="00C53B92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输出截图：</w:t>
      </w:r>
    </w:p>
    <w:p w14:paraId="30F18333" w14:textId="1CC134ED" w:rsidR="007D4625" w:rsidRDefault="00B4726E" w:rsidP="007D4625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 w:rsidRPr="00B4726E">
        <w:rPr>
          <w:rFonts w:ascii="Times New Roman" w:hAnsi="Times New Roman" w:cs="Times New Roman"/>
          <w:noProof/>
        </w:rPr>
        <w:drawing>
          <wp:inline distT="0" distB="0" distL="0" distR="0" wp14:anchorId="3B1834FA" wp14:editId="5CF828CC">
            <wp:extent cx="5274310" cy="3952240"/>
            <wp:effectExtent l="0" t="0" r="0" b="0"/>
            <wp:docPr id="25" name="图片 2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形用户界面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6A2C" w14:textId="545D52BF" w:rsidR="00B4726E" w:rsidRPr="007D4625" w:rsidRDefault="00B4726E" w:rsidP="007D4625">
      <w:pPr>
        <w:pBdr>
          <w:bottom w:val="single" w:sz="4" w:space="0" w:color="auto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分析：如图所示。</w:t>
      </w:r>
    </w:p>
    <w:p w14:paraId="41505CD3" w14:textId="77777777" w:rsidR="002C42DA" w:rsidRDefault="00000000">
      <w:pPr>
        <w:spacing w:line="360" w:lineRule="auto"/>
        <w:rPr>
          <w:b/>
          <w:szCs w:val="28"/>
        </w:rPr>
      </w:pPr>
      <w:r>
        <w:rPr>
          <w:rFonts w:hint="eastAsia"/>
          <w:b/>
          <w:szCs w:val="28"/>
        </w:rPr>
        <w:t>实验结论与感想</w:t>
      </w:r>
    </w:p>
    <w:p w14:paraId="7380B55D" w14:textId="23CF36B1" w:rsidR="007D4625" w:rsidRDefault="007D4625">
      <w:pPr>
        <w:spacing w:line="360" w:lineRule="auto"/>
        <w:rPr>
          <w:szCs w:val="28"/>
        </w:rPr>
      </w:pPr>
      <w:r>
        <w:rPr>
          <w:rFonts w:hint="eastAsia"/>
          <w:szCs w:val="28"/>
        </w:rPr>
        <w:t>这个程序在macOS上是有黑暗模式切换的</w:t>
      </w:r>
      <w:r w:rsidR="00B4726E">
        <w:rPr>
          <w:rFonts w:hint="eastAsia"/>
          <w:szCs w:val="28"/>
        </w:rPr>
        <w:t>，并且在Windows下也是可以编译运行的</w:t>
      </w:r>
      <w:r>
        <w:rPr>
          <w:rFonts w:hint="eastAsia"/>
          <w:szCs w:val="28"/>
        </w:rPr>
        <w:t>。</w:t>
      </w:r>
    </w:p>
    <w:p w14:paraId="56716C8B" w14:textId="376C226E" w:rsidR="002C42DA" w:rsidRDefault="00B4726E">
      <w:pPr>
        <w:spacing w:line="360" w:lineRule="auto"/>
        <w:rPr>
          <w:szCs w:val="28"/>
        </w:rPr>
      </w:pPr>
      <w:r>
        <w:rPr>
          <w:rFonts w:hint="eastAsia"/>
          <w:szCs w:val="28"/>
        </w:rPr>
        <w:t>通过本次实验，我对C+</w:t>
      </w:r>
      <w:r>
        <w:rPr>
          <w:szCs w:val="28"/>
        </w:rPr>
        <w:t>+</w:t>
      </w:r>
      <w:r>
        <w:rPr>
          <w:rFonts w:hint="eastAsia"/>
          <w:szCs w:val="28"/>
        </w:rPr>
        <w:t>的类的运用有了更</w:t>
      </w:r>
      <w:r w:rsidR="00DD574E">
        <w:rPr>
          <w:rFonts w:hint="eastAsia"/>
          <w:szCs w:val="28"/>
        </w:rPr>
        <w:t>深刻的认识。</w:t>
      </w:r>
      <w:r w:rsidR="00420178">
        <w:rPr>
          <w:rFonts w:hint="eastAsia"/>
          <w:szCs w:val="28"/>
        </w:rPr>
        <w:t>同时学到了一小部分的qt的图形页面的编写和制作。同时对于我自己的搜索引擎搜索能力有了进一步的提升</w:t>
      </w:r>
      <w:r w:rsidR="00144DDA">
        <w:rPr>
          <w:rFonts w:hint="eastAsia"/>
          <w:szCs w:val="28"/>
        </w:rPr>
        <w:t>，会更加懂得自己去上网搜索对于自己有用的功能添加进来，来学习更多的知识。</w:t>
      </w:r>
    </w:p>
    <w:sectPr w:rsidR="002C42DA">
      <w:headerReference w:type="default" r:id="rId3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1824A9" w14:textId="77777777" w:rsidR="004B01E2" w:rsidRDefault="004B01E2">
      <w:r>
        <w:separator/>
      </w:r>
    </w:p>
  </w:endnote>
  <w:endnote w:type="continuationSeparator" w:id="0">
    <w:p w14:paraId="55A01BBB" w14:textId="77777777" w:rsidR="004B01E2" w:rsidRDefault="004B01E2">
      <w:r>
        <w:continuationSeparator/>
      </w:r>
    </w:p>
  </w:endnote>
  <w:endnote w:type="continuationNotice" w:id="1">
    <w:p w14:paraId="1EEF8606" w14:textId="77777777" w:rsidR="004B01E2" w:rsidRDefault="004B01E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EE6E79" w14:textId="77777777" w:rsidR="004B01E2" w:rsidRDefault="004B01E2">
      <w:r>
        <w:separator/>
      </w:r>
    </w:p>
  </w:footnote>
  <w:footnote w:type="continuationSeparator" w:id="0">
    <w:p w14:paraId="79A2D623" w14:textId="77777777" w:rsidR="004B01E2" w:rsidRDefault="004B01E2">
      <w:r>
        <w:continuationSeparator/>
      </w:r>
    </w:p>
  </w:footnote>
  <w:footnote w:type="continuationNotice" w:id="1">
    <w:p w14:paraId="0A1E86A3" w14:textId="77777777" w:rsidR="004B01E2" w:rsidRDefault="004B01E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D8C622" w14:textId="77777777" w:rsidR="002C42DA" w:rsidRDefault="002C42DA">
    <w:pPr>
      <w:pStyle w:val="a7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965821"/>
    <w:multiLevelType w:val="hybridMultilevel"/>
    <w:tmpl w:val="7F58E14E"/>
    <w:lvl w:ilvl="0" w:tplc="518CCB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C9F437B"/>
    <w:multiLevelType w:val="hybridMultilevel"/>
    <w:tmpl w:val="8FA8A622"/>
    <w:lvl w:ilvl="0" w:tplc="87D8F35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BCE27CC"/>
    <w:multiLevelType w:val="hybridMultilevel"/>
    <w:tmpl w:val="CB62E53C"/>
    <w:lvl w:ilvl="0" w:tplc="9E8003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EC50819"/>
    <w:multiLevelType w:val="hybridMultilevel"/>
    <w:tmpl w:val="ADA03D84"/>
    <w:lvl w:ilvl="0" w:tplc="6D34C7A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19E31A6"/>
    <w:multiLevelType w:val="hybridMultilevel"/>
    <w:tmpl w:val="16A8AD14"/>
    <w:lvl w:ilvl="0" w:tplc="AAECCD2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6BC0F85"/>
    <w:multiLevelType w:val="hybridMultilevel"/>
    <w:tmpl w:val="14AA3534"/>
    <w:lvl w:ilvl="0" w:tplc="A8CAD0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6237CB4"/>
    <w:multiLevelType w:val="hybridMultilevel"/>
    <w:tmpl w:val="83024350"/>
    <w:lvl w:ilvl="0" w:tplc="B3D0A7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6282583"/>
    <w:multiLevelType w:val="hybridMultilevel"/>
    <w:tmpl w:val="5F023742"/>
    <w:lvl w:ilvl="0" w:tplc="E68E77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9EB07EF"/>
    <w:multiLevelType w:val="hybridMultilevel"/>
    <w:tmpl w:val="90826E8A"/>
    <w:lvl w:ilvl="0" w:tplc="FC76FD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003308704">
    <w:abstractNumId w:val="8"/>
  </w:num>
  <w:num w:numId="2" w16cid:durableId="1374042407">
    <w:abstractNumId w:val="2"/>
  </w:num>
  <w:num w:numId="3" w16cid:durableId="1855530085">
    <w:abstractNumId w:val="7"/>
  </w:num>
  <w:num w:numId="4" w16cid:durableId="957222797">
    <w:abstractNumId w:val="3"/>
  </w:num>
  <w:num w:numId="5" w16cid:durableId="2123843303">
    <w:abstractNumId w:val="6"/>
  </w:num>
  <w:num w:numId="6" w16cid:durableId="1523930078">
    <w:abstractNumId w:val="1"/>
  </w:num>
  <w:num w:numId="7" w16cid:durableId="83185139">
    <w:abstractNumId w:val="0"/>
  </w:num>
  <w:num w:numId="8" w16cid:durableId="1026449055">
    <w:abstractNumId w:val="4"/>
  </w:num>
  <w:num w:numId="9" w16cid:durableId="1436440333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Windows 用户">
    <w15:presenceInfo w15:providerId="None" w15:userId="Windows 用户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61E8"/>
    <w:rsid w:val="0000499C"/>
    <w:rsid w:val="00016473"/>
    <w:rsid w:val="00056539"/>
    <w:rsid w:val="00057208"/>
    <w:rsid w:val="00065072"/>
    <w:rsid w:val="0007236B"/>
    <w:rsid w:val="000B3BEC"/>
    <w:rsid w:val="000D0DB2"/>
    <w:rsid w:val="000D7844"/>
    <w:rsid w:val="00144DDA"/>
    <w:rsid w:val="0016171C"/>
    <w:rsid w:val="001711E0"/>
    <w:rsid w:val="00172067"/>
    <w:rsid w:val="00197829"/>
    <w:rsid w:val="001C1B47"/>
    <w:rsid w:val="001E5571"/>
    <w:rsid w:val="00225E14"/>
    <w:rsid w:val="0023484B"/>
    <w:rsid w:val="002529C8"/>
    <w:rsid w:val="0029138D"/>
    <w:rsid w:val="002A3718"/>
    <w:rsid w:val="002B405D"/>
    <w:rsid w:val="002C0649"/>
    <w:rsid w:val="002C42DA"/>
    <w:rsid w:val="002C4C4D"/>
    <w:rsid w:val="002C4E81"/>
    <w:rsid w:val="002D5DC8"/>
    <w:rsid w:val="002D77E9"/>
    <w:rsid w:val="002F6DD2"/>
    <w:rsid w:val="00302014"/>
    <w:rsid w:val="00303FD5"/>
    <w:rsid w:val="00306421"/>
    <w:rsid w:val="00306BA5"/>
    <w:rsid w:val="00306FC4"/>
    <w:rsid w:val="003113E9"/>
    <w:rsid w:val="00337232"/>
    <w:rsid w:val="00342C0A"/>
    <w:rsid w:val="0035558D"/>
    <w:rsid w:val="00364FAB"/>
    <w:rsid w:val="00366E56"/>
    <w:rsid w:val="003806E6"/>
    <w:rsid w:val="00387915"/>
    <w:rsid w:val="003C11DC"/>
    <w:rsid w:val="003E23A2"/>
    <w:rsid w:val="00420178"/>
    <w:rsid w:val="00441EAE"/>
    <w:rsid w:val="0048321F"/>
    <w:rsid w:val="004B01E2"/>
    <w:rsid w:val="004B38BF"/>
    <w:rsid w:val="004C104D"/>
    <w:rsid w:val="004D6CAA"/>
    <w:rsid w:val="00523A15"/>
    <w:rsid w:val="00530390"/>
    <w:rsid w:val="0053753B"/>
    <w:rsid w:val="0056233E"/>
    <w:rsid w:val="00566226"/>
    <w:rsid w:val="005B30E7"/>
    <w:rsid w:val="005B62E1"/>
    <w:rsid w:val="005F5453"/>
    <w:rsid w:val="00637872"/>
    <w:rsid w:val="006404E9"/>
    <w:rsid w:val="00643616"/>
    <w:rsid w:val="006514B9"/>
    <w:rsid w:val="006903A6"/>
    <w:rsid w:val="006A61E8"/>
    <w:rsid w:val="006C08BD"/>
    <w:rsid w:val="006C09F2"/>
    <w:rsid w:val="006C1E59"/>
    <w:rsid w:val="006E5526"/>
    <w:rsid w:val="006E72B6"/>
    <w:rsid w:val="00722F4B"/>
    <w:rsid w:val="007657A6"/>
    <w:rsid w:val="007727A1"/>
    <w:rsid w:val="007A1DE7"/>
    <w:rsid w:val="007A5680"/>
    <w:rsid w:val="007A6B2D"/>
    <w:rsid w:val="007D4625"/>
    <w:rsid w:val="007D6A67"/>
    <w:rsid w:val="007E0F10"/>
    <w:rsid w:val="007E32BC"/>
    <w:rsid w:val="007F273B"/>
    <w:rsid w:val="007F3CD2"/>
    <w:rsid w:val="007F3EBF"/>
    <w:rsid w:val="0081581B"/>
    <w:rsid w:val="00850BFD"/>
    <w:rsid w:val="00863310"/>
    <w:rsid w:val="008772E4"/>
    <w:rsid w:val="008815F2"/>
    <w:rsid w:val="00887C17"/>
    <w:rsid w:val="008A148D"/>
    <w:rsid w:val="008C7603"/>
    <w:rsid w:val="008F0007"/>
    <w:rsid w:val="0091528E"/>
    <w:rsid w:val="00926A1B"/>
    <w:rsid w:val="00931FA6"/>
    <w:rsid w:val="00932468"/>
    <w:rsid w:val="00941B64"/>
    <w:rsid w:val="00945558"/>
    <w:rsid w:val="00975373"/>
    <w:rsid w:val="009826E8"/>
    <w:rsid w:val="009C1E14"/>
    <w:rsid w:val="009C70DC"/>
    <w:rsid w:val="009E5195"/>
    <w:rsid w:val="009E5638"/>
    <w:rsid w:val="00A0742C"/>
    <w:rsid w:val="00A14CCB"/>
    <w:rsid w:val="00A3009B"/>
    <w:rsid w:val="00A40215"/>
    <w:rsid w:val="00A737C1"/>
    <w:rsid w:val="00AB40D5"/>
    <w:rsid w:val="00AD257A"/>
    <w:rsid w:val="00AD7718"/>
    <w:rsid w:val="00B00FB6"/>
    <w:rsid w:val="00B076EB"/>
    <w:rsid w:val="00B22623"/>
    <w:rsid w:val="00B360A0"/>
    <w:rsid w:val="00B42A4C"/>
    <w:rsid w:val="00B4726E"/>
    <w:rsid w:val="00B52AA0"/>
    <w:rsid w:val="00B749C1"/>
    <w:rsid w:val="00BB2C86"/>
    <w:rsid w:val="00BD7C80"/>
    <w:rsid w:val="00BE4C69"/>
    <w:rsid w:val="00C057F8"/>
    <w:rsid w:val="00C05FD3"/>
    <w:rsid w:val="00C30CB0"/>
    <w:rsid w:val="00C50AB4"/>
    <w:rsid w:val="00C53B92"/>
    <w:rsid w:val="00C60193"/>
    <w:rsid w:val="00C64E13"/>
    <w:rsid w:val="00CA1A38"/>
    <w:rsid w:val="00CE08FF"/>
    <w:rsid w:val="00CE7A15"/>
    <w:rsid w:val="00CF2A2F"/>
    <w:rsid w:val="00D265FB"/>
    <w:rsid w:val="00D326BA"/>
    <w:rsid w:val="00D44F37"/>
    <w:rsid w:val="00D564B8"/>
    <w:rsid w:val="00D62766"/>
    <w:rsid w:val="00D90AB8"/>
    <w:rsid w:val="00D94677"/>
    <w:rsid w:val="00D96B6D"/>
    <w:rsid w:val="00DD574E"/>
    <w:rsid w:val="00DF62D1"/>
    <w:rsid w:val="00E155C4"/>
    <w:rsid w:val="00E94D63"/>
    <w:rsid w:val="00E96353"/>
    <w:rsid w:val="00EF58EB"/>
    <w:rsid w:val="00EF5944"/>
    <w:rsid w:val="00F029B2"/>
    <w:rsid w:val="00F0543F"/>
    <w:rsid w:val="00F137A5"/>
    <w:rsid w:val="00F162C7"/>
    <w:rsid w:val="00F2022E"/>
    <w:rsid w:val="00F27090"/>
    <w:rsid w:val="00F40E61"/>
    <w:rsid w:val="00F44011"/>
    <w:rsid w:val="00F640A3"/>
    <w:rsid w:val="00F64797"/>
    <w:rsid w:val="00F64BA1"/>
    <w:rsid w:val="00F7635A"/>
    <w:rsid w:val="00F81123"/>
    <w:rsid w:val="00F943A3"/>
    <w:rsid w:val="00F97AA9"/>
    <w:rsid w:val="00FA460D"/>
    <w:rsid w:val="00FB0278"/>
    <w:rsid w:val="00FC43B7"/>
    <w:rsid w:val="00FC68F4"/>
    <w:rsid w:val="00FD27A8"/>
    <w:rsid w:val="00FE26D2"/>
    <w:rsid w:val="02914257"/>
    <w:rsid w:val="07D70AFF"/>
    <w:rsid w:val="0A585C3D"/>
    <w:rsid w:val="0C7F2CFB"/>
    <w:rsid w:val="0CB0742A"/>
    <w:rsid w:val="116B74E4"/>
    <w:rsid w:val="18653A4A"/>
    <w:rsid w:val="1AA06EAC"/>
    <w:rsid w:val="231D72E2"/>
    <w:rsid w:val="247B368F"/>
    <w:rsid w:val="29286FAD"/>
    <w:rsid w:val="2A145204"/>
    <w:rsid w:val="2A237BA9"/>
    <w:rsid w:val="2C3A5096"/>
    <w:rsid w:val="3AEB0B4C"/>
    <w:rsid w:val="3B391AC5"/>
    <w:rsid w:val="3C1E1D0F"/>
    <w:rsid w:val="3C9209D9"/>
    <w:rsid w:val="3F7F206A"/>
    <w:rsid w:val="419F65DC"/>
    <w:rsid w:val="45204402"/>
    <w:rsid w:val="483D5CD7"/>
    <w:rsid w:val="49DF08CD"/>
    <w:rsid w:val="4F7048DD"/>
    <w:rsid w:val="561D351A"/>
    <w:rsid w:val="58025A9A"/>
    <w:rsid w:val="5A022083"/>
    <w:rsid w:val="5BFD2F89"/>
    <w:rsid w:val="60D8070B"/>
    <w:rsid w:val="611D700A"/>
    <w:rsid w:val="636E1653"/>
    <w:rsid w:val="64B67A5C"/>
    <w:rsid w:val="6BF205A5"/>
    <w:rsid w:val="6E3F309D"/>
    <w:rsid w:val="6EDE22D0"/>
    <w:rsid w:val="71053D1D"/>
    <w:rsid w:val="71120B13"/>
    <w:rsid w:val="722106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17FC2D"/>
  <w15:docId w15:val="{BED28AF9-B5D1-E24C-8D31-7F5288CCD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53B92"/>
    <w:rPr>
      <w:rFonts w:ascii="宋体" w:eastAsia="宋体" w:hAnsi="宋体" w:cs="宋体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pPr>
      <w:widowControl w:val="0"/>
      <w:jc w:val="both"/>
    </w:pPr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table" w:styleId="a9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paragraph" w:customStyle="1" w:styleId="1">
    <w:name w:val="修订1"/>
    <w:hidden/>
    <w:uiPriority w:val="99"/>
    <w:semiHidden/>
    <w:rPr>
      <w:kern w:val="2"/>
      <w:sz w:val="21"/>
      <w:szCs w:val="22"/>
    </w:rPr>
  </w:style>
  <w:style w:type="character" w:customStyle="1" w:styleId="a4">
    <w:name w:val="批注框文本 字符"/>
    <w:basedOn w:val="a0"/>
    <w:link w:val="a3"/>
    <w:uiPriority w:val="99"/>
    <w:semiHidden/>
    <w:rPr>
      <w:sz w:val="18"/>
      <w:szCs w:val="18"/>
    </w:rPr>
  </w:style>
  <w:style w:type="paragraph" w:styleId="aa">
    <w:name w:val="List Paragraph"/>
    <w:basedOn w:val="a"/>
    <w:uiPriority w:val="99"/>
    <w:rsid w:val="00F97AA9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HTML">
    <w:name w:val="HTML Preformatted"/>
    <w:basedOn w:val="a"/>
    <w:link w:val="HTML0"/>
    <w:uiPriority w:val="99"/>
    <w:unhideWhenUsed/>
    <w:rsid w:val="00AB40D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rsid w:val="00AB40D5"/>
    <w:rPr>
      <w:rFonts w:ascii="宋体" w:eastAsia="宋体" w:hAnsi="宋体" w:cs="宋体"/>
      <w:sz w:val="24"/>
      <w:szCs w:val="24"/>
    </w:rPr>
  </w:style>
  <w:style w:type="paragraph" w:customStyle="1" w:styleId="msonormal0">
    <w:name w:val="msonormal"/>
    <w:basedOn w:val="a"/>
    <w:rsid w:val="00D62766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05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5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8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9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9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8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7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9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7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46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4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5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6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1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microsoft.com/office/2011/relationships/people" Target="peop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1BBE42F-E7A2-481A-A81A-E04E9699AE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16</Pages>
  <Words>8184</Words>
  <Characters>46653</Characters>
  <Application>Microsoft Office Word</Application>
  <DocSecurity>0</DocSecurity>
  <Lines>388</Lines>
  <Paragraphs>109</Paragraphs>
  <ScaleCrop>false</ScaleCrop>
  <Company/>
  <LinksUpToDate>false</LinksUpToDate>
  <CharactersWithSpaces>54728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仁霖</dc:creator>
  <cp:lastModifiedBy>。 我后面有块蛋糕</cp:lastModifiedBy>
  <cp:revision>92</cp:revision>
  <dcterms:created xsi:type="dcterms:W3CDTF">2022-10-21T09:18:00Z</dcterms:created>
  <dcterms:modified xsi:type="dcterms:W3CDTF">2023-05-25T00:40:00Z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2052-11.1.0.9031</vt:lpwstr>
  </property>
</Properties>
</file>